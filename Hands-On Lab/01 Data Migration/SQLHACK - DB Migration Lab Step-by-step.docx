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78D11" w14:textId="0C468314" w:rsidR="00480318" w:rsidRDefault="00F03736" w:rsidP="00F03736">
      <w:pPr>
        <w:pStyle w:val="Title"/>
        <w:rPr>
          <w:ins w:id="0" w:author="Steve Morgan (DATA PLATFORM CSA)" w:date="2019-08-29T13:28:00Z"/>
        </w:rPr>
      </w:pPr>
      <w:bookmarkStart w:id="1" w:name="_Toc17972510"/>
      <w:ins w:id="2" w:author="Steve Morgan (DATA PLATFORM CSA)" w:date="2019-08-29T13:27:00Z">
        <w:r>
          <w:t xml:space="preserve">SQL Moderation Hack Database Migration Lab </w:t>
        </w:r>
      </w:ins>
      <w:ins w:id="3" w:author="Steve Morgan (DATA PLATFORM CSA)" w:date="2019-08-29T13:28:00Z">
        <w:r w:rsidR="007C22E5">
          <w:t>Step-by</w:t>
        </w:r>
      </w:ins>
      <w:ins w:id="4" w:author="Steve Morgan (DATA PLATFORM CSA)" w:date="2019-08-29T13:29:00Z">
        <w:r w:rsidR="003422E1">
          <w:t>-</w:t>
        </w:r>
      </w:ins>
      <w:ins w:id="5" w:author="Steve Morgan (DATA PLATFORM CSA)" w:date="2019-08-29T13:28:00Z">
        <w:r w:rsidR="007C22E5">
          <w:t>step</w:t>
        </w:r>
      </w:ins>
    </w:p>
    <w:p w14:paraId="270B426B" w14:textId="77777777" w:rsidR="007C22E5" w:rsidRPr="007C22E5" w:rsidRDefault="007C22E5">
      <w:pPr>
        <w:rPr>
          <w:ins w:id="6" w:author="Steve Morgan (DATA PLATFORM CSA)" w:date="2019-08-29T13:27:00Z"/>
          <w:rPrChange w:id="7" w:author="Steve Morgan (DATA PLATFORM CSA)" w:date="2019-08-29T13:28:00Z">
            <w:rPr>
              <w:ins w:id="8" w:author="Steve Morgan (DATA PLATFORM CSA)" w:date="2019-08-29T13:27:00Z"/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rPrChange>
        </w:rPr>
      </w:pPr>
    </w:p>
    <w:customXmlInsRangeStart w:id="9" w:author="Steve Morgan (DATA PLATFORM CSA)" w:date="2019-08-29T13:29:00Z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429654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customXmlInsRangeEnd w:id="9"/>
        <w:p w14:paraId="37CC1832" w14:textId="7C048B67" w:rsidR="003422E1" w:rsidRDefault="003422E1">
          <w:pPr>
            <w:pStyle w:val="TOCHeading"/>
            <w:rPr>
              <w:ins w:id="10" w:author="Steve Morgan (DATA PLATFORM CSA)" w:date="2019-08-29T13:29:00Z"/>
            </w:rPr>
          </w:pPr>
          <w:ins w:id="11" w:author="Steve Morgan (DATA PLATFORM CSA)" w:date="2019-08-29T13:29:00Z">
            <w:r>
              <w:t>Contents</w:t>
            </w:r>
          </w:ins>
        </w:p>
        <w:p w14:paraId="13410D32" w14:textId="032D541C" w:rsidR="006A7DD4" w:rsidRDefault="003422E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ins w:id="12" w:author="Steve Morgan (DATA PLATFORM CSA)" w:date="2019-08-29T13:29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hyperlink w:anchor="_Toc18078919" w:history="1">
            <w:r w:rsidR="006A7DD4" w:rsidRPr="00797E2D">
              <w:rPr>
                <w:rStyle w:val="Hyperlink"/>
                <w:noProof/>
              </w:rPr>
              <w:t>Migration architecture and Azure components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_Toc18078919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2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1A3FF78" w14:textId="14D47AFE" w:rsidR="006A7DD4" w:rsidRDefault="000E1138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0" w:history="1">
            <w:r w:rsidR="006A7DD4" w:rsidRPr="00797E2D">
              <w:rPr>
                <w:rStyle w:val="Hyperlink"/>
                <w:noProof/>
              </w:rPr>
              <w:t>Generic Migration Content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_Toc18078920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B8C834C" w14:textId="46978EC0" w:rsidR="006A7DD4" w:rsidRDefault="000E113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1" w:history="1">
            <w:r w:rsidR="006A7DD4" w:rsidRPr="00797E2D">
              <w:rPr>
                <w:rStyle w:val="Hyperlink"/>
                <w:noProof/>
              </w:rPr>
              <w:t>1.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Start the ‘Online Transaction Monitor’ application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_Toc18078921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4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895D93E" w14:textId="118F6351" w:rsidR="006A7DD4" w:rsidRDefault="000E113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2" w:history="1">
            <w:r w:rsidR="006A7DD4" w:rsidRPr="00797E2D">
              <w:rPr>
                <w:rStyle w:val="Hyperlink"/>
                <w:noProof/>
              </w:rPr>
              <w:t>2.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Assess the application databases for Azure SQL Database suitability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_Toc18078922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7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57BC092C" w14:textId="06A54956" w:rsidR="006A7DD4" w:rsidRDefault="000E113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3" w:history="1">
            <w:r w:rsidR="006A7DD4" w:rsidRPr="00797E2D">
              <w:rPr>
                <w:rStyle w:val="Hyperlink"/>
                <w:noProof/>
              </w:rPr>
              <w:t>3.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Use Azure Database Migration Service (DMS) to migrate the 3 application databases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_Toc18078923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17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63B8BB2B" w14:textId="3D0EBA9A" w:rsidR="006A7DD4" w:rsidRDefault="000E113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4" w:history="1">
            <w:r w:rsidR="006A7DD4" w:rsidRPr="00797E2D">
              <w:rPr>
                <w:rStyle w:val="Hyperlink"/>
                <w:noProof/>
              </w:rPr>
              <w:t>4.</w:t>
            </w:r>
            <w:r w:rsidR="006A7DD4">
              <w:rPr>
                <w:rFonts w:cstheme="minorBidi"/>
                <w:noProof/>
                <w:lang w:val="en-GB" w:eastAsia="en-GB"/>
              </w:rPr>
              <w:tab/>
            </w:r>
            <w:r w:rsidR="006A7DD4" w:rsidRPr="00797E2D">
              <w:rPr>
                <w:rStyle w:val="Hyperlink"/>
                <w:noProof/>
              </w:rPr>
              <w:t>Confirm application databases have been migrated &amp; configure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_Toc18078924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30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40F146D3" w14:textId="063ED54F" w:rsidR="006A7DD4" w:rsidRDefault="000E1138">
          <w:pPr>
            <w:pStyle w:val="TOC1"/>
            <w:tabs>
              <w:tab w:val="right" w:leader="dot" w:pos="13948"/>
            </w:tabs>
            <w:rPr>
              <w:rFonts w:cstheme="minorBidi"/>
              <w:noProof/>
              <w:lang w:val="en-GB" w:eastAsia="en-GB"/>
            </w:rPr>
          </w:pPr>
          <w:hyperlink w:anchor="_Toc18078925" w:history="1">
            <w:r w:rsidR="006A7DD4" w:rsidRPr="00797E2D">
              <w:rPr>
                <w:rStyle w:val="Hyperlink"/>
                <w:noProof/>
              </w:rPr>
              <w:t>Connect ‘Online Transaction Monitor’ to Azure SQL DB Managed Instance</w:t>
            </w:r>
            <w:r w:rsidR="006A7DD4">
              <w:rPr>
                <w:noProof/>
                <w:webHidden/>
              </w:rPr>
              <w:tab/>
            </w:r>
            <w:r w:rsidR="006A7DD4">
              <w:rPr>
                <w:noProof/>
                <w:webHidden/>
              </w:rPr>
              <w:fldChar w:fldCharType="begin"/>
            </w:r>
            <w:r w:rsidR="006A7DD4">
              <w:rPr>
                <w:noProof/>
                <w:webHidden/>
              </w:rPr>
              <w:instrText xml:space="preserve"> PAGEREF _Toc18078925 \h </w:instrText>
            </w:r>
            <w:r w:rsidR="006A7DD4">
              <w:rPr>
                <w:noProof/>
                <w:webHidden/>
              </w:rPr>
            </w:r>
            <w:r w:rsidR="006A7DD4">
              <w:rPr>
                <w:noProof/>
                <w:webHidden/>
              </w:rPr>
              <w:fldChar w:fldCharType="separate"/>
            </w:r>
            <w:r w:rsidR="006A7DD4">
              <w:rPr>
                <w:noProof/>
                <w:webHidden/>
              </w:rPr>
              <w:t>32</w:t>
            </w:r>
            <w:r w:rsidR="006A7DD4">
              <w:rPr>
                <w:noProof/>
                <w:webHidden/>
              </w:rPr>
              <w:fldChar w:fldCharType="end"/>
            </w:r>
          </w:hyperlink>
        </w:p>
        <w:p w14:paraId="2BC91852" w14:textId="6FA11F77" w:rsidR="003422E1" w:rsidRDefault="003422E1">
          <w:pPr>
            <w:rPr>
              <w:ins w:id="13" w:author="Steve Morgan (DATA PLATFORM CSA)" w:date="2019-08-29T13:29:00Z"/>
            </w:rPr>
          </w:pPr>
          <w:ins w:id="14" w:author="Steve Morgan (DATA PLATFORM CSA)" w:date="2019-08-29T13:29:00Z">
            <w:r>
              <w:rPr>
                <w:b/>
                <w:bCs/>
                <w:noProof/>
              </w:rPr>
              <w:fldChar w:fldCharType="end"/>
            </w:r>
          </w:ins>
        </w:p>
        <w:customXmlInsRangeStart w:id="15" w:author="Steve Morgan (DATA PLATFORM CSA)" w:date="2019-08-29T13:29:00Z"/>
      </w:sdtContent>
    </w:sdt>
    <w:customXmlInsRangeEnd w:id="15"/>
    <w:p w14:paraId="719DFC7D" w14:textId="77777777" w:rsidR="007C22E5" w:rsidRDefault="007C22E5">
      <w:pPr>
        <w:rPr>
          <w:ins w:id="16" w:author="Steve Morgan (DATA PLATFORM CSA)" w:date="2019-08-29T13:28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7" w:author="Steve Morgan (DATA PLATFORM CSA)" w:date="2019-08-29T13:28:00Z">
        <w:r>
          <w:br w:type="page"/>
        </w:r>
      </w:ins>
    </w:p>
    <w:p w14:paraId="35E21548" w14:textId="75FFCE65" w:rsidR="006D6CA5" w:rsidRPr="002F028B" w:rsidRDefault="006D6CA5" w:rsidP="006D6CA5">
      <w:pPr>
        <w:pStyle w:val="Heading1"/>
      </w:pPr>
      <w:bookmarkStart w:id="18" w:name="_Toc18078919"/>
      <w:r>
        <w:t>Migration architecture and Azure components</w:t>
      </w:r>
      <w:bookmarkEnd w:id="1"/>
      <w:bookmarkEnd w:id="18"/>
    </w:p>
    <w:p w14:paraId="01F3EDE5" w14:textId="478D989A" w:rsidR="00FE5754" w:rsidRDefault="0029297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object w:dxaOrig="18684" w:dyaOrig="8199" w14:anchorId="459A32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4.5pt;height:410.25pt" o:ole="">
            <v:imagedata r:id="rId11" o:title=""/>
          </v:shape>
          <o:OLEObject Type="Embed" ProgID="Visio.Drawing.15" ShapeID="_x0000_i1025" DrawAspect="Content" ObjectID="_1629398256" r:id="rId12"/>
        </w:object>
      </w:r>
    </w:p>
    <w:p w14:paraId="5785C6E0" w14:textId="77777777" w:rsidR="00FE5754" w:rsidRDefault="00FE575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53D428" w14:textId="432E0515" w:rsidR="005B59C6" w:rsidRDefault="005B59C6" w:rsidP="006D6CA5">
      <w:pPr>
        <w:pStyle w:val="Heading1"/>
      </w:pPr>
      <w:bookmarkStart w:id="19" w:name="_Toc18078920"/>
      <w:r>
        <w:t>Generic Migration Content</w:t>
      </w:r>
      <w:bookmarkEnd w:id="19"/>
    </w:p>
    <w:p w14:paraId="724D9FAF" w14:textId="77777777" w:rsidR="005B59C6" w:rsidRPr="005B59C6" w:rsidRDefault="005B59C6" w:rsidP="005B59C6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4649"/>
        <w:gridCol w:w="9380"/>
      </w:tblGrid>
      <w:tr w:rsidR="009E0F8D" w14:paraId="75D0F89B" w14:textId="77777777" w:rsidTr="009E0F8D">
        <w:tc>
          <w:tcPr>
            <w:tcW w:w="4649" w:type="dxa"/>
          </w:tcPr>
          <w:p w14:paraId="6662E23D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9380" w:type="dxa"/>
          </w:tcPr>
          <w:p w14:paraId="3DD02966" w14:textId="77777777" w:rsidR="009E0F8D" w:rsidRDefault="009E0F8D" w:rsidP="004D42D0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9E0F8D" w14:paraId="65ACF808" w14:textId="77777777" w:rsidTr="009E0F8D">
        <w:tc>
          <w:tcPr>
            <w:tcW w:w="4649" w:type="dxa"/>
          </w:tcPr>
          <w:p w14:paraId="35E8231E" w14:textId="77777777" w:rsidR="009E0F8D" w:rsidRPr="007F7C22" w:rsidRDefault="009E0F8D" w:rsidP="005B59C6">
            <w:pPr>
              <w:rPr>
                <w:i/>
              </w:rPr>
            </w:pPr>
            <w:r w:rsidRPr="007F7C22">
              <w:rPr>
                <w:i/>
              </w:rPr>
              <w:t>Notes for outside of the workshop:</w:t>
            </w:r>
          </w:p>
          <w:p w14:paraId="25980FAA" w14:textId="77777777" w:rsidR="009E0F8D" w:rsidRPr="007F7C22" w:rsidRDefault="009E0F8D" w:rsidP="005B59C6">
            <w:pPr>
              <w:rPr>
                <w:i/>
              </w:rPr>
            </w:pPr>
          </w:p>
          <w:p w14:paraId="6CDE483E" w14:textId="559DB776" w:rsidR="009E0F8D" w:rsidRDefault="009E0F8D" w:rsidP="005B59C6">
            <w:r w:rsidRPr="007F7C22">
              <w:rPr>
                <w:i/>
              </w:rPr>
              <w:t>Familiarise yourself with Microsoft migration tools and the Azure Database Migration Guide</w:t>
            </w:r>
          </w:p>
        </w:tc>
        <w:tc>
          <w:tcPr>
            <w:tcW w:w="9380" w:type="dxa"/>
          </w:tcPr>
          <w:p w14:paraId="1E940761" w14:textId="77777777" w:rsidR="009E0F8D" w:rsidRDefault="009E0F8D" w:rsidP="005B59C6">
            <w:r>
              <w:t>Azure Database Migration Guide:</w:t>
            </w:r>
          </w:p>
          <w:p w14:paraId="2FEBE217" w14:textId="77777777" w:rsidR="009E0F8D" w:rsidRDefault="000E1138" w:rsidP="005B59C6">
            <w:hyperlink r:id="rId13" w:history="1">
              <w:r w:rsidR="009E0F8D" w:rsidRPr="005F79F4">
                <w:rPr>
                  <w:rStyle w:val="Hyperlink"/>
                </w:rPr>
                <w:t>https://www.microsoft.com/en-us/download/default.aspx</w:t>
              </w:r>
            </w:hyperlink>
          </w:p>
          <w:p w14:paraId="074D5BA2" w14:textId="77777777" w:rsidR="009E0F8D" w:rsidRDefault="009E0F8D" w:rsidP="005B59C6"/>
          <w:p w14:paraId="3DC11012" w14:textId="77777777" w:rsidR="009E0F8D" w:rsidRDefault="009E0F8D" w:rsidP="005B59C6">
            <w:r>
              <w:t>DMA &amp; download link:</w:t>
            </w:r>
          </w:p>
          <w:p w14:paraId="3292618D" w14:textId="77777777" w:rsidR="009E0F8D" w:rsidRDefault="000E1138" w:rsidP="005B59C6">
            <w:hyperlink r:id="rId14" w:history="1">
              <w:r w:rsidR="009E0F8D" w:rsidRPr="005F79F4">
                <w:rPr>
                  <w:rStyle w:val="Hyperlink"/>
                </w:rPr>
                <w:t>https://docs.microsoft.com/en-us/sql/dma/dma-overview?view=sql-server-2017</w:t>
              </w:r>
            </w:hyperlink>
          </w:p>
          <w:p w14:paraId="34B51DFD" w14:textId="77777777" w:rsidR="009E0F8D" w:rsidRDefault="009E0F8D" w:rsidP="005B59C6"/>
          <w:p w14:paraId="234C3C7E" w14:textId="77777777" w:rsidR="009E0F8D" w:rsidRDefault="009E0F8D" w:rsidP="005B59C6">
            <w:r>
              <w:t>Microsoft Migration Portal:</w:t>
            </w:r>
          </w:p>
          <w:p w14:paraId="0E622187" w14:textId="3EB96F7C" w:rsidR="009E0F8D" w:rsidRDefault="000E1138" w:rsidP="005B59C6">
            <w:hyperlink r:id="rId15" w:history="1">
              <w:r w:rsidR="009E0F8D" w:rsidRPr="005F79F4">
                <w:rPr>
                  <w:rStyle w:val="Hyperlink"/>
                </w:rPr>
                <w:t>https://datamigration.microsoft.com/</w:t>
              </w:r>
            </w:hyperlink>
          </w:p>
        </w:tc>
      </w:tr>
    </w:tbl>
    <w:p w14:paraId="27FCAA2B" w14:textId="2319009D" w:rsidR="005B59C6" w:rsidRDefault="005B59C6" w:rsidP="005B59C6"/>
    <w:p w14:paraId="11393FB9" w14:textId="77777777" w:rsidR="005B59C6" w:rsidRPr="005B59C6" w:rsidRDefault="005B59C6" w:rsidP="005B59C6"/>
    <w:p w14:paraId="2093ADF8" w14:textId="77777777" w:rsidR="003C4173" w:rsidRDefault="003C41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91C6C2" w14:textId="1B7241B5" w:rsidR="006854F9" w:rsidRDefault="006854F9">
      <w:pPr>
        <w:pStyle w:val="Heading1"/>
        <w:numPr>
          <w:ilvl w:val="0"/>
          <w:numId w:val="6"/>
        </w:numPr>
        <w:rPr>
          <w:ins w:id="20" w:author="Steve Morgan (DATA PLATFORM CSA)" w:date="2019-08-29T13:05:00Z"/>
        </w:rPr>
        <w:pPrChange w:id="21" w:author="Steve Morgan (DATA PLATFORM CSA)" w:date="2019-08-29T13:05:00Z">
          <w:pPr>
            <w:pStyle w:val="Heading1"/>
          </w:pPr>
        </w:pPrChange>
      </w:pPr>
      <w:bookmarkStart w:id="22" w:name="_Toc18078921"/>
      <w:r w:rsidRPr="005A01FB">
        <w:t xml:space="preserve">Start the </w:t>
      </w:r>
      <w:r w:rsidR="005A01FB" w:rsidRPr="005A01FB">
        <w:t>‘Online Transaction Monitor’ application</w:t>
      </w:r>
      <w:bookmarkEnd w:id="22"/>
    </w:p>
    <w:p w14:paraId="7534B8FD" w14:textId="7ACFBE7F" w:rsidR="00A75069" w:rsidRPr="00A75069" w:rsidRDefault="00A75069">
      <w:pPr>
        <w:rPr>
          <w:rPrChange w:id="23" w:author="Steve Morgan (DATA PLATFORM CSA)" w:date="2019-08-29T13:05:00Z">
            <w:rPr/>
          </w:rPrChange>
        </w:rPr>
        <w:pPrChange w:id="24" w:author="Steve Morgan (DATA PLATFORM CSA)" w:date="2019-08-29T13:05:00Z">
          <w:pPr>
            <w:pStyle w:val="Heading1"/>
          </w:pPr>
        </w:pPrChange>
      </w:pPr>
      <w:ins w:id="25" w:author="Steve Morgan (DATA PLATFORM CSA)" w:date="2019-08-29T13:05:00Z">
        <w:r>
          <w:t>In this section</w:t>
        </w:r>
      </w:ins>
      <w:ins w:id="26" w:author="Steve Morgan (DATA PLATFORM CSA)" w:date="2019-08-29T13:06:00Z">
        <w:r w:rsidR="00606BCA">
          <w:t xml:space="preserve"> we’ll connect the legacy </w:t>
        </w:r>
        <w:r w:rsidR="00C55A7D">
          <w:t>Online Transaction Monitor application to the legacy SQL2008 d</w:t>
        </w:r>
      </w:ins>
      <w:ins w:id="27" w:author="Steve Morgan (DATA PLATFORM CSA)" w:date="2019-08-29T13:07:00Z">
        <w:r w:rsidR="00C55A7D">
          <w:t>atabases and see it running.</w:t>
        </w:r>
      </w:ins>
    </w:p>
    <w:p w14:paraId="2EC7589A" w14:textId="77777777" w:rsidR="005B59C6" w:rsidRPr="005B59C6" w:rsidRDefault="005B59C6" w:rsidP="005B5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3"/>
        <w:gridCol w:w="7386"/>
        <w:gridCol w:w="3009"/>
      </w:tblGrid>
      <w:tr w:rsidR="00F80331" w14:paraId="75A263A2" w14:textId="77777777" w:rsidTr="001F008B">
        <w:tc>
          <w:tcPr>
            <w:tcW w:w="3553" w:type="dxa"/>
          </w:tcPr>
          <w:p w14:paraId="4FF6908D" w14:textId="39DE6F6A" w:rsidR="00F24625" w:rsidRDefault="00F24625" w:rsidP="00F24625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386" w:type="dxa"/>
            <w:vAlign w:val="center"/>
          </w:tcPr>
          <w:p w14:paraId="4114618A" w14:textId="25650861" w:rsidR="00F24625" w:rsidRDefault="00F24625" w:rsidP="00F24625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09" w:type="dxa"/>
          </w:tcPr>
          <w:p w14:paraId="45EECFB0" w14:textId="2FFF4708" w:rsidR="00F24625" w:rsidRDefault="00F24625" w:rsidP="00F24625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F80331" w14:paraId="7F6F6B03" w14:textId="77777777" w:rsidTr="001F008B">
        <w:tc>
          <w:tcPr>
            <w:tcW w:w="3553" w:type="dxa"/>
          </w:tcPr>
          <w:p w14:paraId="3797A2C3" w14:textId="0A2BB8EB" w:rsidR="00F24625" w:rsidRDefault="004204FB" w:rsidP="00F24625">
            <w:r>
              <w:t xml:space="preserve">We will set the sample application running to demonstrate </w:t>
            </w:r>
            <w:ins w:id="28" w:author="Steve Morgan (DATA PLATFORM CSA)" w:date="2019-08-29T12:37:00Z">
              <w:r w:rsidR="00695B84">
                <w:t xml:space="preserve">how </w:t>
              </w:r>
              <w:r w:rsidR="00F30536">
                <w:t>Azure Database Migration Services</w:t>
              </w:r>
            </w:ins>
            <w:ins w:id="29" w:author="Steve Morgan (DATA PLATFORM CSA)" w:date="2019-08-29T12:38:00Z">
              <w:r w:rsidR="00F30536">
                <w:t xml:space="preserve"> </w:t>
              </w:r>
              <w:r w:rsidR="001F068E">
                <w:t xml:space="preserve">can be used to </w:t>
              </w:r>
              <w:r w:rsidR="00645A0C">
                <w:t>perform</w:t>
              </w:r>
            </w:ins>
            <w:ins w:id="30" w:author="Steve Morgan (DATA PLATFORM CSA)" w:date="2019-08-29T12:45:00Z">
              <w:r w:rsidR="00CE3DA3">
                <w:t xml:space="preserve"> </w:t>
              </w:r>
            </w:ins>
            <w:ins w:id="31" w:author="Steve Morgan (DATA PLATFORM CSA)" w:date="2019-08-29T12:38:00Z">
              <w:r w:rsidR="00645A0C">
                <w:t xml:space="preserve">a an “on-line” migration of </w:t>
              </w:r>
              <w:r w:rsidR="001F068E">
                <w:t>a</w:t>
              </w:r>
              <w:r w:rsidR="00645A0C">
                <w:t xml:space="preserve"> running database</w:t>
              </w:r>
            </w:ins>
            <w:ins w:id="32" w:author="Steve Morgan (DATA PLATFORM CSA)" w:date="2019-08-29T12:39:00Z">
              <w:r w:rsidR="001507E4">
                <w:t xml:space="preserve"> with</w:t>
              </w:r>
              <w:r w:rsidR="004E2CB1">
                <w:t xml:space="preserve"> min</w:t>
              </w:r>
              <w:r w:rsidR="006D4F02">
                <w:t>imal downtime.</w:t>
              </w:r>
            </w:ins>
            <w:del w:id="33" w:author="Steve Morgan (DATA PLATFORM CSA)" w:date="2019-08-29T12:38:00Z">
              <w:r w:rsidDel="00EE5476">
                <w:delText xml:space="preserve">the </w:delText>
              </w:r>
              <w:r w:rsidR="00570B17" w:rsidDel="00EE5476">
                <w:delText>simplicity “friction free” way to migrate an existing application to a Cloud environment.</w:delText>
              </w:r>
            </w:del>
          </w:p>
          <w:p w14:paraId="3CB0D162" w14:textId="665D8067" w:rsidR="00570B17" w:rsidRDefault="00570B17" w:rsidP="00F24625"/>
          <w:p w14:paraId="2C13ED86" w14:textId="34412A52" w:rsidR="00570B17" w:rsidRDefault="00570B17" w:rsidP="00F24625">
            <w:del w:id="34" w:author="Steve Morgan (DATA PLATFORM CSA)" w:date="2019-08-29T15:05:00Z">
              <w:r w:rsidDel="00076701">
                <w:delText xml:space="preserve">Connect </w:delText>
              </w:r>
            </w:del>
            <w:ins w:id="35" w:author="Steve Morgan (DATA PLATFORM CSA)" w:date="2019-08-29T15:05:00Z">
              <w:r w:rsidR="00076701">
                <w:t>RDP on</w:t>
              </w:r>
            </w:ins>
            <w:r>
              <w:t xml:space="preserve">to the </w:t>
            </w:r>
            <w:r w:rsidR="00E3739A">
              <w:t xml:space="preserve">Win10 management </w:t>
            </w:r>
            <w:del w:id="36" w:author="Steve Morgan (DATA PLATFORM CSA)" w:date="2019-08-29T15:05:00Z">
              <w:r w:rsidDel="00076701">
                <w:delText xml:space="preserve">Windows </w:delText>
              </w:r>
              <w:r w:rsidDel="009D1A08">
                <w:delText xml:space="preserve">management </w:delText>
              </w:r>
            </w:del>
            <w:r>
              <w:t>VM</w:t>
            </w:r>
            <w:r w:rsidR="009B4280">
              <w:t xml:space="preserve"> </w:t>
            </w:r>
            <w:r w:rsidR="00633082">
              <w:t xml:space="preserve">using the </w:t>
            </w:r>
            <w:r w:rsidR="002638E7">
              <w:rPr>
                <w:b/>
                <w:color w:val="FF0000"/>
                <w:sz w:val="24"/>
              </w:rPr>
              <w:t xml:space="preserve">IP Address from Labs and </w:t>
            </w:r>
            <w:r w:rsidR="00633082">
              <w:rPr>
                <w:b/>
                <w:color w:val="FF0000"/>
                <w:sz w:val="24"/>
              </w:rPr>
              <w:t>Parameters” doc</w:t>
            </w:r>
          </w:p>
          <w:p w14:paraId="305BCE85" w14:textId="4C8317D7" w:rsidR="00570B17" w:rsidRDefault="00570B17" w:rsidP="00F24625"/>
          <w:p w14:paraId="5C367FC0" w14:textId="07BF6107" w:rsidR="00935AA9" w:rsidRDefault="00935AA9" w:rsidP="00F24625">
            <w:r>
              <w:t>On the Task Bar</w:t>
            </w:r>
            <w:r w:rsidR="001C3E3E">
              <w:t>– select ‘</w:t>
            </w:r>
            <w:proofErr w:type="spellStart"/>
            <w:r w:rsidR="00863161">
              <w:t>SimpleTranReportApp</w:t>
            </w:r>
            <w:proofErr w:type="spellEnd"/>
            <w:r w:rsidR="00863161">
              <w:t>’</w:t>
            </w:r>
          </w:p>
          <w:p w14:paraId="53F9FDEB" w14:textId="19357745" w:rsidR="00863161" w:rsidRDefault="00863161" w:rsidP="00F24625">
            <w:r>
              <w:t>Or</w:t>
            </w:r>
            <w:ins w:id="37" w:author="Steve Morgan (DATA PLATFORM CSA)" w:date="2019-08-29T15:06:00Z">
              <w:r w:rsidR="007B46B7">
                <w:t xml:space="preserve"> </w:t>
              </w:r>
            </w:ins>
          </w:p>
          <w:p w14:paraId="2EE2FB36" w14:textId="363F9862" w:rsidR="00863161" w:rsidRDefault="0009313B" w:rsidP="00F24625">
            <w:r>
              <w:t>Windows Explorer - ‘SimpleTranReportApp.exe’</w:t>
            </w:r>
          </w:p>
          <w:p w14:paraId="71D52FBD" w14:textId="0069D930" w:rsidR="00570B17" w:rsidRDefault="00570B17" w:rsidP="00570B17"/>
        </w:tc>
        <w:tc>
          <w:tcPr>
            <w:tcW w:w="7386" w:type="dxa"/>
          </w:tcPr>
          <w:p w14:paraId="4F0A42CB" w14:textId="77777777" w:rsidR="00F24625" w:rsidRDefault="00F4636E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5F26F4" wp14:editId="56675579">
                  <wp:extent cx="3941618" cy="4471096"/>
                  <wp:effectExtent l="0" t="0" r="1905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844" cy="450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56976" w14:textId="75D0318F" w:rsidR="00F4636E" w:rsidRDefault="00F4636E" w:rsidP="00F24625"/>
        </w:tc>
        <w:tc>
          <w:tcPr>
            <w:tcW w:w="3009" w:type="dxa"/>
          </w:tcPr>
          <w:p w14:paraId="20775E76" w14:textId="6C043E72" w:rsidR="00570B17" w:rsidRDefault="00570B17" w:rsidP="00570B17">
            <w:r>
              <w:t>In this scenario the legacy app has lost its source code, so only exists as an executable. We are not, however, blocked from migrating to Azure.</w:t>
            </w:r>
          </w:p>
          <w:p w14:paraId="70FB9AD2" w14:textId="77777777" w:rsidR="00F24625" w:rsidRDefault="00F24625" w:rsidP="00F24625"/>
        </w:tc>
      </w:tr>
      <w:tr w:rsidR="00F80331" w14:paraId="002ABF52" w14:textId="77777777" w:rsidTr="001F008B">
        <w:tc>
          <w:tcPr>
            <w:tcW w:w="3553" w:type="dxa"/>
          </w:tcPr>
          <w:p w14:paraId="6FDBF5CC" w14:textId="755D82F7" w:rsidR="00F24625" w:rsidDel="00502A96" w:rsidRDefault="00C54B3C" w:rsidP="00502A96">
            <w:pPr>
              <w:rPr>
                <w:del w:id="38" w:author="Steve Morgan (DATA PLATFORM CSA)" w:date="2019-08-29T12:56:00Z"/>
              </w:rPr>
            </w:pPr>
            <w:r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  <w:ins w:id="39" w:author="Steve Morgan (DATA PLATFORM CSA)" w:date="2019-08-29T12:56:00Z">
              <w:r w:rsidR="00502A96">
                <w:t xml:space="preserve"> and enter </w:t>
              </w:r>
            </w:ins>
          </w:p>
          <w:p w14:paraId="75132B76" w14:textId="1F7641FB" w:rsidR="00B768AF" w:rsidDel="00502A96" w:rsidRDefault="00B768AF">
            <w:pPr>
              <w:rPr>
                <w:del w:id="40" w:author="Steve Morgan (DATA PLATFORM CSA)" w:date="2019-08-29T12:56:00Z"/>
              </w:rPr>
            </w:pPr>
          </w:p>
          <w:p w14:paraId="3FDADEC6" w14:textId="16CE0497" w:rsidR="00B768AF" w:rsidRDefault="00B768AF">
            <w:del w:id="41" w:author="Steve Morgan (DATA PLATFORM CSA)" w:date="2019-08-29T12:56:00Z">
              <w:r w:rsidDel="00502A96">
                <w:delText xml:space="preserve">Enter </w:delText>
              </w:r>
            </w:del>
            <w:r>
              <w:t xml:space="preserve">the following </w:t>
            </w:r>
            <w:r w:rsidR="00304F43">
              <w:t>parameters into the fields identified:</w:t>
            </w:r>
          </w:p>
          <w:p w14:paraId="20FF99EF" w14:textId="77777777" w:rsidR="00304F43" w:rsidRDefault="00304F43" w:rsidP="00F24625"/>
          <w:p w14:paraId="65A2BA18" w14:textId="77777777" w:rsidR="00660BCD" w:rsidRPr="00660BCD" w:rsidRDefault="00304F43" w:rsidP="00B34153">
            <w:pPr>
              <w:autoSpaceDE w:val="0"/>
              <w:autoSpaceDN w:val="0"/>
              <w:adjustRightInd w:val="0"/>
              <w:spacing w:line="252" w:lineRule="auto"/>
              <w:rPr>
                <w:b/>
                <w:bCs/>
              </w:rPr>
            </w:pPr>
            <w:proofErr w:type="spellStart"/>
            <w:r w:rsidRPr="00660BCD">
              <w:rPr>
                <w:b/>
                <w:bCs/>
                <w:sz w:val="24"/>
              </w:rPr>
              <w:t>ServerName</w:t>
            </w:r>
            <w:proofErr w:type="spellEnd"/>
            <w:r w:rsidRPr="00660BCD">
              <w:rPr>
                <w:b/>
                <w:bCs/>
              </w:rPr>
              <w:t xml:space="preserve">: </w:t>
            </w:r>
          </w:p>
          <w:p w14:paraId="2316D03E" w14:textId="14863228" w:rsidR="00B34153" w:rsidRPr="00660BCD" w:rsidRDefault="00660BCD" w:rsidP="00B34153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2" w:author="Steve Morgan (DATA PLATFORM CSA)" w:date="2019-08-29T12:54:00Z">
              <w:r w:rsidR="00CA013A" w:rsidRPr="00660BCD">
                <w:rPr>
                  <w:b/>
                  <w:bCs/>
                  <w:color w:val="FF0000"/>
                  <w:sz w:val="24"/>
                  <w:szCs w:val="24"/>
                  <w:rPrChange w:id="43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>LEGACYSQL2008</w:t>
              </w:r>
              <w:r w:rsidR="002B171D" w:rsidRPr="00660BCD">
                <w:rPr>
                  <w:b/>
                  <w:bCs/>
                  <w:color w:val="FF0000"/>
                  <w:sz w:val="24"/>
                  <w:szCs w:val="24"/>
                  <w:rPrChange w:id="44" w:author="Steve Morgan (DATA PLATFORM CSA)" w:date="2019-08-29T12:57:00Z">
                    <w:rPr>
                      <w:b/>
                      <w:color w:val="000000" w:themeColor="text1"/>
                    </w:rPr>
                  </w:rPrChange>
                </w:rPr>
                <w:t xml:space="preserve"> </w:t>
              </w:r>
            </w:ins>
            <w:del w:id="45" w:author="Steve Morgan (DATA PLATFORM CSA)" w:date="2019-08-29T12:54:00Z"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</w:rPr>
                <w:delText>SourceSQLhost</w:delText>
              </w:r>
              <w:r w:rsidR="00B34153" w:rsidRPr="00660BCD" w:rsidDel="00CA013A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E50F1AF" w14:textId="7892D67D" w:rsidR="00304F43" w:rsidRPr="00660BCD" w:rsidDel="00502A96" w:rsidRDefault="00304F43" w:rsidP="00F24625">
            <w:pPr>
              <w:rPr>
                <w:del w:id="46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035137A" w14:textId="77777777" w:rsidR="00660BCD" w:rsidRDefault="00D44CE6" w:rsidP="00F24625">
            <w:pPr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Initial Catalog:</w:t>
            </w:r>
          </w:p>
          <w:p w14:paraId="21F16752" w14:textId="5E328B48" w:rsidR="008A4078" w:rsidRPr="00660BCD" w:rsidRDefault="00660BCD" w:rsidP="00F24625">
            <w:pPr>
              <w:rPr>
                <w:b/>
                <w:bCs/>
                <w:color w:val="FF0000"/>
                <w:sz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47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48" w:author="Steve Morgan (DATA PLATFORM CSA)" w:date="2019-08-29T12:57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t>TEAMXX_</w:t>
              </w:r>
            </w:ins>
            <w:r w:rsidR="00D44CE6" w:rsidRPr="00660BCD">
              <w:rPr>
                <w:b/>
                <w:bCs/>
                <w:color w:val="FF0000"/>
                <w:sz w:val="24"/>
                <w:szCs w:val="24"/>
                <w:rPrChange w:id="49" w:author="Steve Morgan (DATA PLATFORM CSA)" w:date="2019-08-29T12:57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50" w:author="Steve Morgan (DATA PLATFORM CSA)" w:date="2019-08-29T12:54:00Z">
              <w:r w:rsidR="00D44CE6" w:rsidRPr="00660BCD" w:rsidDel="002B171D">
                <w:rPr>
                  <w:b/>
                  <w:bCs/>
                  <w:color w:val="FF0000"/>
                  <w:sz w:val="24"/>
                  <w:szCs w:val="24"/>
                  <w:rPrChange w:id="51" w:author="Steve Morgan (DATA PLATFORM CSA)" w:date="2019-08-29T12:57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4AB221C" w14:textId="343B7E1C" w:rsidR="00D44CE6" w:rsidRPr="00660BCD" w:rsidDel="00502A96" w:rsidRDefault="00D44CE6" w:rsidP="00F24625">
            <w:pPr>
              <w:rPr>
                <w:del w:id="52" w:author="Steve Morgan (DATA PLATFORM CSA)" w:date="2019-08-29T12:57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</w:p>
          <w:p w14:paraId="2AE62037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Username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>:</w:t>
            </w:r>
          </w:p>
          <w:p w14:paraId="4511F399" w14:textId="57A8EAB4" w:rsidR="00C74A2B" w:rsidRPr="00660BCD" w:rsidRDefault="00660BCD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   </w:t>
            </w:r>
            <w:ins w:id="53" w:author="Steve Morgan (DATA PLATFORM CSA)" w:date="2019-08-29T12:54:00Z">
              <w:r w:rsidR="002B171D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>TEAM</w:t>
              </w:r>
            </w:ins>
            <w:ins w:id="54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</w:rPr>
                <w:t xml:space="preserve">XX </w:t>
              </w:r>
            </w:ins>
            <w:del w:id="55" w:author="Steve Morgan (DATA PLATFORM CSA)" w:date="2019-08-29T12:54:00Z"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</w:rPr>
                <w:delText>SourceSQLuser</w:delText>
              </w:r>
              <w:r w:rsidR="00C74A2B" w:rsidRPr="00660BCD" w:rsidDel="002B171D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C75BBDC" w14:textId="6961C605" w:rsidR="00F65D20" w:rsidRPr="00660BCD" w:rsidDel="00502A96" w:rsidRDefault="00F65D20" w:rsidP="00F65D20">
            <w:pPr>
              <w:rPr>
                <w:del w:id="56" w:author="Steve Morgan (DATA PLATFORM CSA)" w:date="2019-08-29T12:57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</w:p>
          <w:p w14:paraId="19B01542" w14:textId="77777777" w:rsidR="00660BCD" w:rsidRDefault="00F65D20" w:rsidP="00F65D20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Password</w:t>
            </w:r>
            <w:r w:rsidR="00660BCD">
              <w:rPr>
                <w:rFonts w:ascii="Calibri" w:hAnsi="Calibri" w:cs="Calibri"/>
                <w:b/>
                <w:bCs/>
                <w:sz w:val="24"/>
                <w:szCs w:val="24"/>
              </w:rPr>
              <w:t>: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</w:t>
            </w:r>
          </w:p>
          <w:p w14:paraId="5CBB17EF" w14:textId="416ECD6D" w:rsidR="00C74A2B" w:rsidRDefault="00660BCD" w:rsidP="00F65D2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   </w:t>
            </w:r>
            <w:ins w:id="57" w:author="Steve Morgan (DATA PLATFORM CSA)" w:date="2019-08-29T12:55:00Z">
              <w:r w:rsidR="00DC54DB" w:rsidRPr="00660BCD">
                <w:rPr>
                  <w:rFonts w:ascii="Calibri" w:hAnsi="Calibri" w:cs="Calibri"/>
                  <w:b/>
                  <w:bCs/>
                  <w:color w:val="FF0000"/>
                  <w:sz w:val="24"/>
                  <w:szCs w:val="24"/>
                  <w:rPrChange w:id="58" w:author="Steve Morgan (DATA PLATFORM CSA)" w:date="2019-08-29T12:5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t xml:space="preserve">TEAMXX </w:t>
              </w:r>
            </w:ins>
            <w:del w:id="59" w:author="Steve Morgan (DATA PLATFORM CSA)" w:date="2019-08-29T12:55:00Z">
              <w:r w:rsidR="00C74A2B" w:rsidRPr="00F65D20" w:rsidDel="00DC54DB">
                <w:rPr>
                  <w:rFonts w:ascii="Calibri" w:hAnsi="Calibri" w:cs="Calibri"/>
                  <w:color w:val="FF0000"/>
                </w:rPr>
                <w:delText>SourceSQLpwd</w:delText>
              </w:r>
              <w:r w:rsidR="00C74A2B" w:rsidRPr="00F65D20" w:rsidDel="00DC54DB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7B5EB88" w14:textId="77777777" w:rsidR="008A4078" w:rsidRDefault="008A4078" w:rsidP="00F24625">
            <w:pPr>
              <w:rPr>
                <w:ins w:id="60" w:author="Steve Morgan (DATA PLATFORM CSA)" w:date="2019-08-29T12:59:00Z"/>
              </w:rPr>
            </w:pPr>
          </w:p>
          <w:p w14:paraId="06743C83" w14:textId="77777777" w:rsidR="00B226F8" w:rsidRDefault="00B226F8" w:rsidP="00F24625">
            <w:pPr>
              <w:rPr>
                <w:ins w:id="61" w:author="Steve Morgan (DATA PLATFORM CSA)" w:date="2019-08-29T12:59:00Z"/>
              </w:rPr>
            </w:pPr>
          </w:p>
          <w:p w14:paraId="34422377" w14:textId="74DE68B1" w:rsidR="00B226F8" w:rsidRDefault="00B226F8" w:rsidP="00B226F8">
            <w:pPr>
              <w:rPr>
                <w:ins w:id="62" w:author="Steve Morgan (DATA PLATFORM CSA)" w:date="2019-08-29T12:59:00Z"/>
              </w:rPr>
            </w:pPr>
            <w:ins w:id="63" w:author="Steve Morgan (DATA PLATFORM CSA)" w:date="2019-08-29T12:59:00Z">
              <w:r>
                <w:t>Click the “</w:t>
              </w:r>
              <w:r w:rsidRPr="00A4788B">
                <w:rPr>
                  <w:b/>
                  <w:color w:val="4472C4" w:themeColor="accent1"/>
                </w:rPr>
                <w:t>Change Connection String</w:t>
              </w:r>
              <w:r>
                <w:rPr>
                  <w:b/>
                  <w:color w:val="4472C4" w:themeColor="accent1"/>
                </w:rPr>
                <w:t>”</w:t>
              </w:r>
              <w:r>
                <w:t xml:space="preserve"> button to apply the con</w:t>
              </w:r>
            </w:ins>
            <w:ins w:id="64" w:author="Steve Morgan (DATA PLATFORM CSA)" w:date="2019-08-29T15:14:00Z">
              <w:r w:rsidR="00521D4A">
                <w:t>nec</w:t>
              </w:r>
            </w:ins>
            <w:ins w:id="65" w:author="Steve Morgan (DATA PLATFORM CSA)" w:date="2019-08-29T12:59:00Z">
              <w:r>
                <w:t>tion string modifications</w:t>
              </w:r>
            </w:ins>
          </w:p>
          <w:p w14:paraId="706954B0" w14:textId="1183C048" w:rsidR="00B226F8" w:rsidRDefault="00B226F8" w:rsidP="00F24625"/>
        </w:tc>
        <w:tc>
          <w:tcPr>
            <w:tcW w:w="7386" w:type="dxa"/>
          </w:tcPr>
          <w:p w14:paraId="438B4361" w14:textId="77777777" w:rsidR="00F24625" w:rsidRDefault="002E073C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D8DB18" wp14:editId="15FC27AF">
                  <wp:extent cx="4545135" cy="2507672"/>
                  <wp:effectExtent l="0" t="0" r="8255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028" cy="252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2D4DC" w14:textId="058B1402" w:rsidR="002E073C" w:rsidRDefault="002E073C" w:rsidP="00F24625"/>
        </w:tc>
        <w:tc>
          <w:tcPr>
            <w:tcW w:w="3009" w:type="dxa"/>
          </w:tcPr>
          <w:p w14:paraId="20A75D62" w14:textId="77777777" w:rsidR="00F24625" w:rsidRDefault="00D90179" w:rsidP="00F24625">
            <w:pPr>
              <w:rPr>
                <w:ins w:id="66" w:author="Steve Morgan (DATA PLATFORM CSA)" w:date="2019-08-29T13:01:00Z"/>
              </w:rPr>
            </w:pPr>
            <w:r>
              <w:t xml:space="preserve">Use the </w:t>
            </w:r>
            <w:r w:rsidR="00A13CF3">
              <w:t>parameters</w:t>
            </w:r>
            <w:r>
              <w:t xml:space="preserve"> from </w:t>
            </w:r>
            <w:del w:id="67" w:author="Steve Morgan (DATA PLATFORM CSA)" w:date="2019-08-29T12:58:00Z">
              <w:r w:rsidDel="007C6D45">
                <w:delText xml:space="preserve">your </w:delText>
              </w:r>
            </w:del>
            <w:ins w:id="68" w:author="Steve Morgan (DATA PLATFORM CSA)" w:date="2019-08-29T12:58:00Z">
              <w:r w:rsidR="007C6D45">
                <w:t xml:space="preserve">the Appendix in </w:t>
              </w:r>
              <w:r w:rsidR="00FE58D3">
                <w:t xml:space="preserve">the </w:t>
              </w:r>
              <w:r w:rsidR="007C6D45">
                <w:t xml:space="preserve"> </w:t>
              </w:r>
            </w:ins>
            <w:r>
              <w:t>“</w:t>
            </w:r>
            <w:ins w:id="69" w:author="Steve Morgan (DATA PLATFORM CSA)" w:date="2019-08-29T12:58:00Z">
              <w:r w:rsidR="00FE58D3">
                <w:t>SQLHACK – DB Migration LAB and Param</w:t>
              </w:r>
            </w:ins>
            <w:ins w:id="70" w:author="Steve Morgan (DATA PLATFORM CSA)" w:date="2019-08-29T12:59:00Z">
              <w:r w:rsidR="00FE58D3">
                <w:t>eters</w:t>
              </w:r>
            </w:ins>
            <w:del w:id="71" w:author="Steve Morgan (DATA PLATFORM CSA)" w:date="2019-08-29T12:59:00Z">
              <w:r w:rsidDel="00FE58D3">
                <w:delText>Workshop Sheet – Parameters</w:delText>
              </w:r>
            </w:del>
            <w:r>
              <w:t>”</w:t>
            </w:r>
            <w:ins w:id="72" w:author="Steve Morgan (DATA PLATFORM CSA)" w:date="2019-08-29T12:59:00Z">
              <w:r w:rsidR="00FE58D3">
                <w:t xml:space="preserve"> document.</w:t>
              </w:r>
            </w:ins>
            <w:del w:id="73" w:author="Steve Morgan (DATA PLATFORM CSA)" w:date="2019-08-29T12:59:00Z">
              <w:r w:rsidR="00A13CF3" w:rsidDel="00FE58D3">
                <w:delText>.</w:delText>
              </w:r>
            </w:del>
          </w:p>
          <w:p w14:paraId="1AEB2B42" w14:textId="77777777" w:rsidR="006C167E" w:rsidRDefault="006C167E" w:rsidP="00F24625">
            <w:pPr>
              <w:rPr>
                <w:ins w:id="74" w:author="Steve Morgan (DATA PLATFORM CSA)" w:date="2019-08-29T13:01:00Z"/>
              </w:rPr>
            </w:pPr>
          </w:p>
          <w:p w14:paraId="2687CAA1" w14:textId="77777777" w:rsidR="006C167E" w:rsidRDefault="006C167E" w:rsidP="00F24625">
            <w:pPr>
              <w:rPr>
                <w:ins w:id="75" w:author="Steve Morgan (DATA PLATFORM CSA)" w:date="2019-08-29T13:01:00Z"/>
              </w:rPr>
            </w:pPr>
          </w:p>
          <w:p w14:paraId="282AD94E" w14:textId="77777777" w:rsidR="006C167E" w:rsidRDefault="006C167E" w:rsidP="00F24625">
            <w:pPr>
              <w:rPr>
                <w:ins w:id="76" w:author="Steve Morgan (DATA PLATFORM CSA)" w:date="2019-08-29T13:01:00Z"/>
              </w:rPr>
            </w:pPr>
          </w:p>
          <w:p w14:paraId="2947BF0C" w14:textId="77777777" w:rsidR="006C167E" w:rsidRDefault="006C167E" w:rsidP="00F24625">
            <w:pPr>
              <w:rPr>
                <w:ins w:id="77" w:author="Steve Morgan (DATA PLATFORM CSA)" w:date="2019-08-29T13:01:00Z"/>
              </w:rPr>
            </w:pPr>
          </w:p>
          <w:p w14:paraId="63FFC0F9" w14:textId="77777777" w:rsidR="006C167E" w:rsidRDefault="006C167E" w:rsidP="00F24625">
            <w:pPr>
              <w:rPr>
                <w:ins w:id="78" w:author="Steve Morgan (DATA PLATFORM CSA)" w:date="2019-08-29T13:01:00Z"/>
              </w:rPr>
            </w:pPr>
          </w:p>
          <w:p w14:paraId="000CA536" w14:textId="7C7BCF83" w:rsidR="006C167E" w:rsidRPr="006C167E" w:rsidRDefault="006C167E" w:rsidP="00F24625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  <w:rPrChange w:id="79" w:author="Steve Morgan (DATA PLATFORM CSA)" w:date="2019-08-29T13:01:00Z">
                  <w:rPr/>
                </w:rPrChange>
              </w:rPr>
            </w:pPr>
            <w:ins w:id="80" w:author="Steve Morgan (DATA PLATFORM CSA)" w:date="2019-08-29T13:01:00Z">
              <w:r>
                <w:t xml:space="preserve">The connection string will now have been set to connect to the legacy SQL host </w:t>
              </w:r>
              <w:proofErr w:type="gramStart"/>
              <w:r>
                <w:t xml:space="preserve">– </w:t>
              </w:r>
              <w:r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t xml:space="preserve"> </w:t>
              </w:r>
              <w:r w:rsidRPr="00FF3E4E">
                <w:rPr>
                  <w:b/>
                  <w:color w:val="000000" w:themeColor="text1"/>
                </w:rPr>
                <w:t>LEGACYSQL</w:t>
              </w:r>
              <w:proofErr w:type="gramEnd"/>
              <w:r w:rsidRPr="00FF3E4E">
                <w:rPr>
                  <w:b/>
                  <w:color w:val="000000" w:themeColor="text1"/>
                </w:rPr>
                <w:t>2008</w:t>
              </w:r>
              <w:r>
                <w:rPr>
                  <w:b/>
                  <w:color w:val="000000" w:themeColor="text1"/>
                </w:rPr>
                <w:t xml:space="preserve"> </w:t>
              </w:r>
              <w:r w:rsidRPr="008922CF">
                <w:rPr>
                  <w:bCs/>
                  <w:color w:val="000000" w:themeColor="text1"/>
                </w:rPr>
                <w:t>with appropriate Team database and login details.</w:t>
              </w:r>
            </w:ins>
          </w:p>
        </w:tc>
      </w:tr>
      <w:tr w:rsidR="00F80331" w14:paraId="621C5DAB" w14:textId="77777777" w:rsidTr="001F008B">
        <w:tc>
          <w:tcPr>
            <w:tcW w:w="3553" w:type="dxa"/>
          </w:tcPr>
          <w:p w14:paraId="2256BD09" w14:textId="6F753E87" w:rsidR="00F24625" w:rsidDel="00FB0A09" w:rsidRDefault="00A13CF3" w:rsidP="00F24625">
            <w:pPr>
              <w:rPr>
                <w:del w:id="81" w:author="Steve Morgan (DATA PLATFORM CSA)" w:date="2019-08-29T12:59:00Z"/>
              </w:rPr>
            </w:pPr>
            <w:del w:id="82" w:author="Steve Morgan (DATA PLATFORM CSA)" w:date="2019-08-29T12:55:00Z">
              <w:r w:rsidDel="00DC54DB">
                <w:delText xml:space="preserve">Select </w:delText>
              </w:r>
            </w:del>
            <w:del w:id="83" w:author="Steve Morgan (DATA PLATFORM CSA)" w:date="2019-08-29T12:59:00Z">
              <w:r w:rsidDel="00B226F8">
                <w:delText>‘</w:delText>
              </w:r>
              <w:r w:rsidRPr="00A4788B" w:rsidDel="00B226F8">
                <w:rPr>
                  <w:b/>
                  <w:color w:val="4472C4" w:themeColor="accent1"/>
                </w:rPr>
                <w:delText>Change Connection String</w:delText>
              </w:r>
              <w:r w:rsidDel="00B226F8">
                <w:delText>’</w:delText>
              </w:r>
            </w:del>
          </w:p>
          <w:p w14:paraId="4C921C69" w14:textId="713BE159" w:rsidR="00A13CF3" w:rsidDel="00FB0A09" w:rsidRDefault="00A13CF3" w:rsidP="00F24625">
            <w:pPr>
              <w:rPr>
                <w:del w:id="84" w:author="Steve Morgan (DATA PLATFORM CSA)" w:date="2019-08-29T13:00:00Z"/>
              </w:rPr>
            </w:pPr>
          </w:p>
          <w:p w14:paraId="16FC50DB" w14:textId="7A04C3DE" w:rsidR="00A13CF3" w:rsidRDefault="00A13CF3" w:rsidP="00F24625">
            <w:del w:id="85" w:author="Steve Morgan (DATA PLATFORM CSA)" w:date="2019-08-29T13:00:00Z">
              <w:r w:rsidDel="00FB0A09">
                <w:delText>Se</w:delText>
              </w:r>
            </w:del>
            <w:ins w:id="86" w:author="Steve Morgan (DATA PLATFORM CSA)" w:date="2019-08-29T13:00:00Z">
              <w:r w:rsidR="00FB0A09">
                <w:t>Se</w:t>
              </w:r>
            </w:ins>
            <w:r>
              <w:t>lect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 xml:space="preserve">’ </w:t>
            </w:r>
            <w:r w:rsidR="0043788B">
              <w:t>tab</w:t>
            </w:r>
            <w:ins w:id="87" w:author="Steve Morgan (DATA PLATFORM CSA)" w:date="2019-08-29T13:00:00Z">
              <w:r w:rsidR="007F7E2E">
                <w:t xml:space="preserve"> and click the “</w:t>
              </w:r>
              <w:r w:rsidR="007F7E2E" w:rsidRPr="007F7E2E">
                <w:rPr>
                  <w:b/>
                  <w:bCs/>
                  <w:color w:val="0070C0"/>
                  <w:rPrChange w:id="88" w:author="Steve Morgan (DATA PLATFORM CSA)" w:date="2019-08-29T13:01:00Z">
                    <w:rPr/>
                  </w:rPrChange>
                </w:rPr>
                <w:t>Run</w:t>
              </w:r>
              <w:r w:rsidR="007F7E2E">
                <w:t>” button.</w:t>
              </w:r>
            </w:ins>
          </w:p>
          <w:p w14:paraId="7E1126EF" w14:textId="730FA1CC" w:rsidR="0043788B" w:rsidRDefault="0043788B" w:rsidP="00F24625"/>
          <w:p w14:paraId="02FA50D6" w14:textId="117721C2" w:rsidR="00A13CF3" w:rsidRDefault="00A13CF3" w:rsidP="00F80331"/>
        </w:tc>
        <w:tc>
          <w:tcPr>
            <w:tcW w:w="7386" w:type="dxa"/>
          </w:tcPr>
          <w:p w14:paraId="57FBCAAC" w14:textId="748C110B" w:rsidR="00F24625" w:rsidRDefault="007F7E2E" w:rsidP="00F24625">
            <w:ins w:id="89" w:author="Steve Morgan (DATA PLATFORM CSA)" w:date="2019-08-29T13:00:00Z">
              <w:r>
                <w:rPr>
                  <w:noProof/>
                </w:rPr>
                <w:drawing>
                  <wp:inline distT="0" distB="0" distL="0" distR="0" wp14:anchorId="3C76D6B8" wp14:editId="36183746">
                    <wp:extent cx="3857733" cy="2964872"/>
                    <wp:effectExtent l="0" t="0" r="9525" b="6985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3009" w:type="dxa"/>
          </w:tcPr>
          <w:p w14:paraId="79962B7A" w14:textId="617A9DDA" w:rsidR="00F24625" w:rsidDel="006C167E" w:rsidRDefault="006C167E" w:rsidP="00F24625">
            <w:pPr>
              <w:rPr>
                <w:del w:id="90" w:author="Steve Morgan (DATA PLATFORM CSA)" w:date="2019-08-29T13:01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91" w:author="Steve Morgan (DATA PLATFORM CSA)" w:date="2019-08-29T13:01:00Z">
              <w:r>
                <w:t xml:space="preserve">The application will generate simulated transactional data. Notice how the ‘Source Database Server’ </w:t>
              </w:r>
            </w:ins>
            <w:ins w:id="92" w:author="Steve Morgan (DATA PLATFORM CSA)" w:date="2019-08-29T13:02:00Z">
              <w:r w:rsidR="00613958">
                <w:t xml:space="preserve">information at the top of the app </w:t>
              </w:r>
            </w:ins>
            <w:ins w:id="93" w:author="Steve Morgan (DATA PLATFORM CSA)" w:date="2019-08-29T13:01:00Z">
              <w:r>
                <w:t>reflects the parameters given in the previous step.</w:t>
              </w:r>
            </w:ins>
            <w:del w:id="94" w:author="Steve Morgan (DATA PLATFORM CSA)" w:date="2019-08-29T13:01:00Z">
              <w:r w:rsidR="00A13CF3" w:rsidDel="006C167E">
                <w:delText xml:space="preserve">The connection string will now have been set to connect to the legacy SQL host – </w:delText>
              </w:r>
            </w:del>
            <w:del w:id="95" w:author="Steve Morgan (DATA PLATFORM CSA)" w:date="2019-08-29T12:55:00Z">
              <w:r w:rsidR="00A13CF3" w:rsidRPr="00B34153" w:rsidDel="00F12499">
                <w:rPr>
                  <w:rFonts w:ascii="Calibri" w:hAnsi="Calibri" w:cs="Calibri"/>
                  <w:color w:val="FF0000"/>
                </w:rPr>
                <w:delText>SourceSQLhost</w:delText>
              </w:r>
              <w:r w:rsidR="00A13CF3" w:rsidRPr="00B34153" w:rsidDel="00F12499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719AFE58" w14:textId="51C47A57" w:rsidR="00A13CF3" w:rsidRDefault="00A13CF3" w:rsidP="00F24625"/>
        </w:tc>
      </w:tr>
      <w:tr w:rsidR="00F80331" w:rsidDel="00613958" w14:paraId="312F22B3" w14:textId="6966BBEA" w:rsidTr="001F008B">
        <w:trPr>
          <w:del w:id="96" w:author="Steve Morgan (DATA PLATFORM CSA)" w:date="2019-08-29T13:02:00Z"/>
        </w:trPr>
        <w:tc>
          <w:tcPr>
            <w:tcW w:w="3553" w:type="dxa"/>
          </w:tcPr>
          <w:p w14:paraId="36834478" w14:textId="3694DFD8" w:rsidR="00F80331" w:rsidDel="007F7E2E" w:rsidRDefault="00F80331" w:rsidP="00F80331">
            <w:pPr>
              <w:rPr>
                <w:del w:id="97" w:author="Steve Morgan (DATA PLATFORM CSA)" w:date="2019-08-29T13:00:00Z"/>
              </w:rPr>
            </w:pPr>
            <w:del w:id="98" w:author="Steve Morgan (DATA PLATFORM CSA)" w:date="2019-08-29T13:00:00Z">
              <w:r w:rsidDel="007F7E2E">
                <w:delText>Select ‘</w:delText>
              </w:r>
              <w:r w:rsidRPr="00A4788B" w:rsidDel="007F7E2E">
                <w:rPr>
                  <w:color w:val="4472C4" w:themeColor="accent1"/>
                </w:rPr>
                <w:delText>Run’</w:delText>
              </w:r>
            </w:del>
          </w:p>
          <w:p w14:paraId="754251F1" w14:textId="451259C4" w:rsidR="00F24625" w:rsidDel="00613958" w:rsidRDefault="00F24625">
            <w:pPr>
              <w:rPr>
                <w:del w:id="99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4599F777" w14:textId="6C0A8ECA" w:rsidR="00F24625" w:rsidDel="00613958" w:rsidRDefault="00F80331" w:rsidP="00981BC6">
            <w:pPr>
              <w:jc w:val="center"/>
              <w:rPr>
                <w:del w:id="100" w:author="Steve Morgan (DATA PLATFORM CSA)" w:date="2019-08-29T13:02:00Z"/>
              </w:rPr>
            </w:pPr>
            <w:del w:id="101" w:author="Steve Morgan (DATA PLATFORM CSA)" w:date="2019-08-29T13:02:00Z">
              <w:r w:rsidDel="00613958">
                <w:rPr>
                  <w:noProof/>
                </w:rPr>
                <w:drawing>
                  <wp:inline distT="0" distB="0" distL="0" distR="0" wp14:anchorId="34D17959" wp14:editId="725514F8">
                    <wp:extent cx="3857733" cy="2964872"/>
                    <wp:effectExtent l="0" t="0" r="9525" b="6985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77398" cy="2979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C4E8F2D" w14:textId="6C14CC5F" w:rsidR="00F80331" w:rsidDel="00613958" w:rsidRDefault="00F80331" w:rsidP="00F24625">
            <w:pPr>
              <w:rPr>
                <w:del w:id="102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3CD7784E" w14:textId="74F1556A" w:rsidR="00F24625" w:rsidDel="00613958" w:rsidRDefault="00C61F3C" w:rsidP="00F24625">
            <w:pPr>
              <w:rPr>
                <w:del w:id="103" w:author="Steve Morgan (DATA PLATFORM CSA)" w:date="2019-08-29T13:02:00Z"/>
              </w:rPr>
            </w:pPr>
            <w:del w:id="104" w:author="Steve Morgan (DATA PLATFORM CSA)" w:date="2019-08-29T13:01:00Z">
              <w:r w:rsidDel="006C167E">
                <w:delText>The application will generate simulated transactional</w:delText>
              </w:r>
              <w:r w:rsidR="006B1FE7" w:rsidDel="006C167E">
                <w:delText xml:space="preserve"> data. Notice how the ‘Source Database Server’ connection reflects the parameters given in the previous step.</w:delText>
              </w:r>
            </w:del>
          </w:p>
        </w:tc>
      </w:tr>
      <w:tr w:rsidR="00F80331" w:rsidDel="00613958" w14:paraId="01153406" w14:textId="39AD221D" w:rsidTr="001F008B">
        <w:trPr>
          <w:del w:id="105" w:author="Steve Morgan (DATA PLATFORM CSA)" w:date="2019-08-29T13:02:00Z"/>
        </w:trPr>
        <w:tc>
          <w:tcPr>
            <w:tcW w:w="3553" w:type="dxa"/>
          </w:tcPr>
          <w:p w14:paraId="7853091C" w14:textId="2543FC51" w:rsidR="00F24625" w:rsidDel="00613958" w:rsidRDefault="00F24625" w:rsidP="00F24625">
            <w:pPr>
              <w:rPr>
                <w:del w:id="106" w:author="Steve Morgan (DATA PLATFORM CSA)" w:date="2019-08-29T13:02:00Z"/>
              </w:rPr>
            </w:pPr>
          </w:p>
        </w:tc>
        <w:tc>
          <w:tcPr>
            <w:tcW w:w="7386" w:type="dxa"/>
          </w:tcPr>
          <w:p w14:paraId="24918071" w14:textId="3C337004" w:rsidR="00F24625" w:rsidDel="00613958" w:rsidRDefault="00F24625" w:rsidP="00F24625">
            <w:pPr>
              <w:rPr>
                <w:del w:id="107" w:author="Steve Morgan (DATA PLATFORM CSA)" w:date="2019-08-29T13:02:00Z"/>
              </w:rPr>
            </w:pPr>
          </w:p>
        </w:tc>
        <w:tc>
          <w:tcPr>
            <w:tcW w:w="3009" w:type="dxa"/>
          </w:tcPr>
          <w:p w14:paraId="7CF93FE5" w14:textId="1C5D12F6" w:rsidR="00F24625" w:rsidDel="00613958" w:rsidRDefault="00F24625" w:rsidP="00F24625">
            <w:pPr>
              <w:rPr>
                <w:del w:id="108" w:author="Steve Morgan (DATA PLATFORM CSA)" w:date="2019-08-29T13:02:00Z"/>
              </w:rPr>
            </w:pPr>
          </w:p>
        </w:tc>
      </w:tr>
    </w:tbl>
    <w:p w14:paraId="41CB42FA" w14:textId="3F63CD2F" w:rsidR="006854F9" w:rsidRDefault="006854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94C476" w14:textId="2FAD7CDD" w:rsidR="00FD0C0B" w:rsidRDefault="005E2C0D">
      <w:pPr>
        <w:pStyle w:val="Heading1"/>
        <w:numPr>
          <w:ilvl w:val="0"/>
          <w:numId w:val="6"/>
        </w:numPr>
        <w:pPrChange w:id="109" w:author="Steve Morgan (DATA PLATFORM CSA)" w:date="2019-08-29T13:49:00Z">
          <w:pPr>
            <w:pStyle w:val="Heading1"/>
          </w:pPr>
        </w:pPrChange>
      </w:pPr>
      <w:bookmarkStart w:id="110" w:name="_Toc18078922"/>
      <w:r>
        <w:t xml:space="preserve">Assess the </w:t>
      </w:r>
      <w:del w:id="111" w:author="Steve Morgan (DATA PLATFORM CSA)" w:date="2019-08-29T13:18:00Z">
        <w:r w:rsidDel="00787445">
          <w:delText>A</w:delText>
        </w:r>
      </w:del>
      <w:ins w:id="112" w:author="Steve Morgan (DATA PLATFORM CSA)" w:date="2019-08-29T13:18:00Z">
        <w:r w:rsidR="00787445">
          <w:t>a</w:t>
        </w:r>
      </w:ins>
      <w:r>
        <w:t>pplication</w:t>
      </w:r>
      <w:ins w:id="113" w:author="Steve Morgan (DATA PLATFORM CSA)" w:date="2019-08-29T13:12:00Z">
        <w:r w:rsidR="00F7716D">
          <w:t xml:space="preserve"> </w:t>
        </w:r>
      </w:ins>
      <w:ins w:id="114" w:author="Steve Morgan (DATA PLATFORM CSA)" w:date="2019-08-29T13:18:00Z">
        <w:r w:rsidR="00787445">
          <w:t>d</w:t>
        </w:r>
      </w:ins>
      <w:ins w:id="115" w:author="Steve Morgan (DATA PLATFORM CSA)" w:date="2019-08-29T13:12:00Z">
        <w:r w:rsidR="00F7716D">
          <w:t>atabases</w:t>
        </w:r>
        <w:r w:rsidR="00FD6254">
          <w:t xml:space="preserve"> for </w:t>
        </w:r>
      </w:ins>
      <w:ins w:id="116" w:author="Steve Morgan (DATA PLATFORM CSA)" w:date="2019-08-29T13:18:00Z">
        <w:r w:rsidR="00B9388D">
          <w:t>Azure SQL Database</w:t>
        </w:r>
      </w:ins>
      <w:ins w:id="117" w:author="Steve Morgan (DATA PLATFORM CSA)" w:date="2019-08-29T13:12:00Z">
        <w:r w:rsidR="00FD6254">
          <w:t xml:space="preserve"> </w:t>
        </w:r>
      </w:ins>
      <w:ins w:id="118" w:author="Steve Morgan (DATA PLATFORM CSA)" w:date="2019-08-29T13:18:00Z">
        <w:r w:rsidR="00787445">
          <w:t>s</w:t>
        </w:r>
      </w:ins>
      <w:ins w:id="119" w:author="Steve Morgan (DATA PLATFORM CSA)" w:date="2019-08-29T13:12:00Z">
        <w:r w:rsidR="00FD6254">
          <w:t>uitabilit</w:t>
        </w:r>
      </w:ins>
      <w:ins w:id="120" w:author="Steve Morgan (DATA PLATFORM CSA)" w:date="2019-08-29T13:13:00Z">
        <w:r w:rsidR="00FD6254">
          <w:t>y</w:t>
        </w:r>
      </w:ins>
      <w:bookmarkEnd w:id="110"/>
    </w:p>
    <w:p w14:paraId="172736B3" w14:textId="78BFD9CF" w:rsidR="005E2C0D" w:rsidRDefault="005E2C0D">
      <w:r>
        <w:t>In this section we will use</w:t>
      </w:r>
      <w:ins w:id="121" w:author="Steve Morgan (DATA PLATFORM CSA)" w:date="2019-08-29T13:18:00Z">
        <w:r w:rsidR="00787445">
          <w:t xml:space="preserve"> the </w:t>
        </w:r>
      </w:ins>
      <w:del w:id="122" w:author="Steve Morgan (DATA PLATFORM CSA)" w:date="2019-08-29T13:18:00Z">
        <w:r w:rsidDel="00787445">
          <w:delText xml:space="preserve"> </w:delText>
        </w:r>
      </w:del>
      <w:r w:rsidR="00A17272">
        <w:t>Data</w:t>
      </w:r>
      <w:del w:id="123" w:author="Steve Morgan (DATA PLATFORM CSA)" w:date="2019-08-29T13:38:00Z">
        <w:r w:rsidR="00A17272" w:rsidDel="00A5462D">
          <w:delText>base</w:delText>
        </w:r>
      </w:del>
      <w:r w:rsidR="00A17272">
        <w:t xml:space="preserve"> Migration Assistant (</w:t>
      </w:r>
      <w:r>
        <w:t>DMA</w:t>
      </w:r>
      <w:r w:rsidR="00456F9F">
        <w:t>)</w:t>
      </w:r>
      <w:r w:rsidR="006B1C10">
        <w:t xml:space="preserve"> </w:t>
      </w:r>
      <w:r>
        <w:t xml:space="preserve">to assess </w:t>
      </w:r>
      <w:del w:id="124" w:author="Steve Morgan (DATA PLATFORM CSA)" w:date="2019-08-29T13:18:00Z">
        <w:r w:rsidDel="00787445">
          <w:delText xml:space="preserve">an </w:delText>
        </w:r>
      </w:del>
      <w:ins w:id="125" w:author="Steve Morgan (DATA PLATFORM CSA)" w:date="2019-08-29T13:18:00Z">
        <w:r w:rsidR="00787445">
          <w:t xml:space="preserve">the </w:t>
        </w:r>
      </w:ins>
      <w:r>
        <w:t>application</w:t>
      </w:r>
      <w:ins w:id="126" w:author="Steve Morgan (DATA PLATFORM CSA)" w:date="2019-08-29T13:18:00Z">
        <w:r w:rsidR="00787445">
          <w:t>s database</w:t>
        </w:r>
      </w:ins>
      <w:r>
        <w:t xml:space="preserve"> for suitability for migration to Azure Cloud.</w:t>
      </w:r>
    </w:p>
    <w:p w14:paraId="1881CAA5" w14:textId="4647E3F3" w:rsidR="006B1C10" w:rsidRDefault="006B1C10"/>
    <w:tbl>
      <w:tblPr>
        <w:tblStyle w:val="TableGrid"/>
        <w:tblW w:w="13892" w:type="dxa"/>
        <w:tblInd w:w="-5" w:type="dxa"/>
        <w:tblLayout w:type="fixed"/>
        <w:tblLook w:val="04A0" w:firstRow="1" w:lastRow="0" w:firstColumn="1" w:lastColumn="0" w:noHBand="0" w:noVBand="1"/>
        <w:tblPrChange w:id="127" w:author="Steve Morgan (DATA PLATFORM CSA)" w:date="2019-08-29T13:04:00Z">
          <w:tblPr>
            <w:tblStyle w:val="TableGrid"/>
            <w:tblW w:w="15168" w:type="dxa"/>
            <w:tblInd w:w="-572" w:type="dxa"/>
            <w:tblLook w:val="04A0" w:firstRow="1" w:lastRow="0" w:firstColumn="1" w:lastColumn="0" w:noHBand="0" w:noVBand="1"/>
          </w:tblPr>
        </w:tblPrChange>
      </w:tblPr>
      <w:tblGrid>
        <w:gridCol w:w="3167"/>
        <w:gridCol w:w="7748"/>
        <w:gridCol w:w="2977"/>
        <w:tblGridChange w:id="128">
          <w:tblGrid>
            <w:gridCol w:w="20"/>
            <w:gridCol w:w="3147"/>
            <w:gridCol w:w="95"/>
            <w:gridCol w:w="7653"/>
            <w:gridCol w:w="1684"/>
            <w:gridCol w:w="1293"/>
            <w:gridCol w:w="1296"/>
          </w:tblGrid>
        </w:tblGridChange>
      </w:tblGrid>
      <w:tr w:rsidR="001F0C61" w14:paraId="69F9E5B4" w14:textId="77777777" w:rsidTr="00763CCE">
        <w:trPr>
          <w:trHeight w:val="280"/>
          <w:trPrChange w:id="129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30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A6A6D15" w14:textId="27813D6F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Narrative</w:t>
            </w:r>
          </w:p>
        </w:tc>
        <w:tc>
          <w:tcPr>
            <w:tcW w:w="7748" w:type="dxa"/>
            <w:vAlign w:val="center"/>
            <w:tcPrChange w:id="131" w:author="Steve Morgan (DATA PLATFORM CSA)" w:date="2019-08-29T13:04:00Z">
              <w:tcPr>
                <w:tcW w:w="9337" w:type="dxa"/>
                <w:gridSpan w:val="2"/>
                <w:vAlign w:val="center"/>
              </w:tcPr>
            </w:tcPrChange>
          </w:tcPr>
          <w:p w14:paraId="7FE784E8" w14:textId="03EB4758" w:rsidR="00916EB1" w:rsidRPr="00823D82" w:rsidRDefault="00823D82" w:rsidP="00F12011">
            <w:pPr>
              <w:jc w:val="center"/>
              <w:rPr>
                <w:b/>
              </w:rPr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13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FE2C704" w14:textId="07F83DF2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Notes</w:t>
            </w:r>
          </w:p>
        </w:tc>
      </w:tr>
      <w:tr w:rsidR="001F0C61" w:rsidDel="00A75069" w14:paraId="396FAB4C" w14:textId="549EF092" w:rsidTr="00763CCE">
        <w:trPr>
          <w:trHeight w:val="576"/>
          <w:del w:id="133" w:author="Steve Morgan (DATA PLATFORM CSA)" w:date="2019-08-29T13:05:00Z"/>
          <w:trPrChange w:id="134" w:author="Steve Morgan (DATA PLATFORM CSA)" w:date="2019-08-29T13:04:00Z">
            <w:trPr>
              <w:gridBefore w:val="1"/>
              <w:trHeight w:val="576"/>
            </w:trPr>
          </w:trPrChange>
        </w:trPr>
        <w:tc>
          <w:tcPr>
            <w:tcW w:w="3167" w:type="dxa"/>
            <w:tcPrChange w:id="13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2EE10F8" w14:textId="06015914" w:rsidR="00227B06" w:rsidDel="00A75069" w:rsidRDefault="00227B06">
            <w:pPr>
              <w:ind w:left="39" w:hanging="39"/>
              <w:rPr>
                <w:del w:id="136" w:author="Steve Morgan (DATA PLATFORM CSA)" w:date="2019-08-29T13:05:00Z"/>
              </w:rPr>
              <w:pPrChange w:id="137" w:author="Steve Morgan (DATA PLATFORM CSA)" w:date="2019-08-29T13:03:00Z">
                <w:pPr/>
              </w:pPrChange>
            </w:pPr>
          </w:p>
        </w:tc>
        <w:tc>
          <w:tcPr>
            <w:tcW w:w="7748" w:type="dxa"/>
            <w:tcPrChange w:id="13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20DC71E" w14:textId="7CC2F65B" w:rsidR="00916EB1" w:rsidDel="00A75069" w:rsidRDefault="00916EB1">
            <w:pPr>
              <w:rPr>
                <w:del w:id="139" w:author="Steve Morgan (DATA PLATFORM CSA)" w:date="2019-08-29T13:05:00Z"/>
              </w:rPr>
            </w:pPr>
          </w:p>
        </w:tc>
        <w:tc>
          <w:tcPr>
            <w:tcW w:w="2977" w:type="dxa"/>
            <w:tcPrChange w:id="14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59CBF9D" w14:textId="5E71F3B3" w:rsidR="00227147" w:rsidDel="00A75069" w:rsidRDefault="00227147" w:rsidP="00E84C23">
            <w:pPr>
              <w:rPr>
                <w:del w:id="141" w:author="Steve Morgan (DATA PLATFORM CSA)" w:date="2019-08-29T13:05:00Z"/>
              </w:rPr>
            </w:pPr>
          </w:p>
        </w:tc>
      </w:tr>
      <w:tr w:rsidR="001F0C61" w14:paraId="6A4E678A" w14:textId="77777777" w:rsidTr="00763CCE">
        <w:trPr>
          <w:trHeight w:val="288"/>
          <w:trPrChange w:id="142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43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6BAF1F34" w14:textId="77777777" w:rsidR="00916EB1" w:rsidRDefault="00227B06">
            <w:r>
              <w:t xml:space="preserve">We need to determine </w:t>
            </w:r>
            <w:r w:rsidR="00193A64">
              <w:t>the</w:t>
            </w:r>
            <w:r>
              <w:t xml:space="preserve"> suitab</w:t>
            </w:r>
            <w:r w:rsidR="00193A64">
              <w:t>ility of</w:t>
            </w:r>
            <w:r>
              <w:t xml:space="preserve"> the database</w:t>
            </w:r>
            <w:r w:rsidR="00193A64">
              <w:t xml:space="preserve">(s) </w:t>
            </w:r>
            <w:r>
              <w:t>for migration to Azure. This includes checking for compatibility and feature support with Azure Database.</w:t>
            </w:r>
          </w:p>
          <w:p w14:paraId="110C617F" w14:textId="77777777" w:rsidR="005C2869" w:rsidRDefault="005C2869"/>
          <w:p w14:paraId="0C0B6478" w14:textId="093D2F95" w:rsidR="005C2869" w:rsidRPr="00DF546A" w:rsidRDefault="00633082">
            <w:r>
              <w:t>RDP</w:t>
            </w:r>
            <w:commentRangeStart w:id="144"/>
            <w:r w:rsidR="007E4909">
              <w:t xml:space="preserve"> </w:t>
            </w:r>
            <w:r w:rsidR="00A4788B">
              <w:t xml:space="preserve">onto </w:t>
            </w:r>
            <w:r>
              <w:rPr>
                <w:b/>
                <w:color w:val="FF0000"/>
                <w:sz w:val="24"/>
                <w:szCs w:val="24"/>
              </w:rPr>
              <w:t>your teams Win10 Management VM</w:t>
            </w:r>
            <w:r w:rsidR="0029297A">
              <w:rPr>
                <w:b/>
                <w:color w:val="FF0000"/>
                <w:sz w:val="24"/>
                <w:szCs w:val="24"/>
              </w:rPr>
              <w:t xml:space="preserve"> (TEAM-VMXX)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del w:id="145" w:author="Steve Morgan (DATA PLATFORM CSA)" w:date="2019-08-29T15:07:00Z">
              <w:r w:rsidR="00A4788B" w:rsidDel="00F953C4">
                <w:delText>WMHx</w:delText>
              </w:r>
              <w:r w:rsidR="00DF546A" w:rsidDel="00F953C4">
                <w:rPr>
                  <w:sz w:val="24"/>
                </w:rPr>
                <w:delText xml:space="preserve"> </w:delText>
              </w:r>
            </w:del>
            <w:r w:rsidR="00DF546A" w:rsidRPr="00DF546A">
              <w:t>and</w:t>
            </w:r>
            <w:r w:rsidR="00DF546A">
              <w:rPr>
                <w:sz w:val="24"/>
              </w:rPr>
              <w:t xml:space="preserve"> </w:t>
            </w:r>
            <w:r w:rsidR="0030596E">
              <w:rPr>
                <w:sz w:val="24"/>
              </w:rPr>
              <w:t>run DMA from the Start or Desktop icon.</w:t>
            </w:r>
            <w:commentRangeEnd w:id="144"/>
            <w:r w:rsidR="002A12EB">
              <w:rPr>
                <w:rStyle w:val="CommentReference"/>
              </w:rPr>
              <w:commentReference w:id="144"/>
            </w:r>
          </w:p>
        </w:tc>
        <w:tc>
          <w:tcPr>
            <w:tcW w:w="7748" w:type="dxa"/>
            <w:tcPrChange w:id="14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1D5FD3C" w14:textId="77777777" w:rsidR="00916EB1" w:rsidRDefault="0001776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4B9195" wp14:editId="1D3F1662">
                  <wp:extent cx="3118338" cy="2840174"/>
                  <wp:effectExtent l="0" t="0" r="6350" b="0"/>
                  <wp:docPr id="1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29" cy="291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A0B9D" w14:textId="73F7BB36" w:rsidR="00F02B08" w:rsidRDefault="00F02B08"/>
        </w:tc>
        <w:tc>
          <w:tcPr>
            <w:tcW w:w="2977" w:type="dxa"/>
            <w:tcPrChange w:id="14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E3C4C77" w14:textId="45E78804" w:rsidR="00916EB1" w:rsidRDefault="00017767">
            <w:r>
              <w:t>See link above if you need to download DMA.</w:t>
            </w:r>
          </w:p>
        </w:tc>
      </w:tr>
      <w:tr w:rsidR="001F0C61" w14:paraId="5FBFD6D0" w14:textId="77777777" w:rsidTr="00763CCE">
        <w:trPr>
          <w:trHeight w:val="280"/>
          <w:trPrChange w:id="148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14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1A4F55D" w14:textId="77777777" w:rsidR="00916EB1" w:rsidRDefault="00F02B08">
            <w:r>
              <w:t>You should see this screenshot to the right.</w:t>
            </w:r>
          </w:p>
          <w:p w14:paraId="46FF48A4" w14:textId="77777777" w:rsidR="00F02B08" w:rsidRDefault="00F02B08"/>
          <w:p w14:paraId="769CAF23" w14:textId="196E7D30" w:rsidR="00F02B08" w:rsidRDefault="00F02B08">
            <w:pPr>
              <w:rPr>
                <w:u w:val="single"/>
              </w:rPr>
            </w:pPr>
            <w:r>
              <w:t xml:space="preserve">Select the </w:t>
            </w:r>
            <w:r w:rsidRPr="00A4788B">
              <w:rPr>
                <w:b/>
              </w:rPr>
              <w:t>“</w:t>
            </w:r>
            <w:r w:rsidRPr="00A4788B">
              <w:rPr>
                <w:b/>
                <w:color w:val="4472C4" w:themeColor="accent1"/>
              </w:rPr>
              <w:t>+</w:t>
            </w:r>
            <w:r w:rsidRPr="00A4788B">
              <w:rPr>
                <w:b/>
              </w:rPr>
              <w:t>”</w:t>
            </w:r>
            <w:r>
              <w:t xml:space="preserve"> to create a new </w:t>
            </w:r>
            <w:r w:rsidRPr="00E95B7E">
              <w:rPr>
                <w:b/>
                <w:bCs/>
                <w:rPrChange w:id="150" w:author="Steve Morgan (DATA PLATFORM CSA)" w:date="2019-08-29T13:40:00Z">
                  <w:rPr>
                    <w:u w:val="single"/>
                  </w:rPr>
                </w:rPrChange>
              </w:rPr>
              <w:t>assessment</w:t>
            </w:r>
            <w:ins w:id="151" w:author="Steve Morgan (DATA PLATFORM CSA)" w:date="2019-08-29T13:46:00Z">
              <w:r w:rsidR="00E437D0">
                <w:rPr>
                  <w:b/>
                  <w:bCs/>
                </w:rPr>
                <w:t xml:space="preserve"> </w:t>
              </w:r>
              <w:r w:rsidR="00E437D0" w:rsidRPr="00E437D0">
                <w:rPr>
                  <w:rPrChange w:id="152" w:author="Steve Morgan (DATA PLATFORM CSA)" w:date="2019-08-29T13:46:00Z">
                    <w:rPr>
                      <w:b/>
                      <w:bCs/>
                    </w:rPr>
                  </w:rPrChange>
                </w:rPr>
                <w:t>project</w:t>
              </w:r>
            </w:ins>
          </w:p>
          <w:p w14:paraId="5CE71224" w14:textId="15AF0698" w:rsidR="00F02B08" w:rsidRDefault="00F02B08"/>
        </w:tc>
        <w:tc>
          <w:tcPr>
            <w:tcW w:w="7748" w:type="dxa"/>
            <w:tcPrChange w:id="153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F395B92" w14:textId="6D2A126C" w:rsidR="00603664" w:rsidRDefault="00603664">
            <w:pPr>
              <w:jc w:val="center"/>
            </w:pPr>
            <w:del w:id="154" w:author="Steve Morgan (DATA PLATFORM CSA)" w:date="2019-08-29T13:45:00Z">
              <w:r w:rsidDel="00F90025">
                <w:rPr>
                  <w:noProof/>
                </w:rPr>
                <w:drawing>
                  <wp:inline distT="0" distB="0" distL="0" distR="0" wp14:anchorId="72FBFA26" wp14:editId="471719D0">
                    <wp:extent cx="4208584" cy="2250527"/>
                    <wp:effectExtent l="0" t="0" r="1905" b="0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55" w:author="Steve Morgan (DATA PLATFORM CSA)" w:date="2019-08-29T13:45:00Z">
              <w:r w:rsidR="00F90025">
                <w:rPr>
                  <w:noProof/>
                </w:rPr>
                <w:t xml:space="preserve"> </w:t>
              </w:r>
              <w:r w:rsidR="00F90025" w:rsidRPr="00F90025">
                <w:rPr>
                  <w:noProof/>
                </w:rPr>
                <w:drawing>
                  <wp:inline distT="0" distB="0" distL="0" distR="0" wp14:anchorId="1DB0DCB5" wp14:editId="526F7E81">
                    <wp:extent cx="4279392" cy="2673200"/>
                    <wp:effectExtent l="0" t="0" r="6985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7AFD655" w14:textId="55D248A2" w:rsidR="005B3575" w:rsidRDefault="005B3575">
            <w:pPr>
              <w:jc w:val="center"/>
              <w:pPrChange w:id="156" w:author="Steve Morgan (DATA PLATFORM CSA)" w:date="2019-08-29T13:03:00Z">
                <w:pPr/>
              </w:pPrChange>
            </w:pPr>
          </w:p>
        </w:tc>
        <w:tc>
          <w:tcPr>
            <w:tcW w:w="2977" w:type="dxa"/>
            <w:tcPrChange w:id="15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FBE39E5" w14:textId="77777777" w:rsidR="00916EB1" w:rsidRDefault="00916EB1"/>
        </w:tc>
      </w:tr>
      <w:tr w:rsidR="001F0C61" w14:paraId="14D5F2EC" w14:textId="77777777" w:rsidTr="00763CCE">
        <w:trPr>
          <w:trHeight w:val="288"/>
          <w:trPrChange w:id="15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15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486482C" w14:textId="6E38DB87" w:rsidR="00916EB1" w:rsidRDefault="0000009B">
            <w:r>
              <w:t>Select/</w:t>
            </w:r>
            <w:r w:rsidR="00AC2810">
              <w:t>Enter</w:t>
            </w:r>
            <w:ins w:id="160" w:author="Steve Morgan (DATA PLATFORM CSA)" w:date="2019-08-29T13:41:00Z">
              <w:r w:rsidR="00410EB2">
                <w:t xml:space="preserve"> the following details:</w:t>
              </w:r>
            </w:ins>
            <w:del w:id="161" w:author="Steve Morgan (DATA PLATFORM CSA)" w:date="2019-08-29T13:41:00Z">
              <w:r w:rsidR="00AC2810" w:rsidDel="00410EB2">
                <w:delText>:</w:delText>
              </w:r>
            </w:del>
          </w:p>
          <w:p w14:paraId="4E7DF45A" w14:textId="77777777" w:rsidR="00AC2810" w:rsidRDefault="00AC2810"/>
          <w:p w14:paraId="232931D8" w14:textId="77777777" w:rsidR="00E16A95" w:rsidRPr="00D70203" w:rsidRDefault="0014640F">
            <w:pPr>
              <w:rPr>
                <w:ins w:id="162" w:author="Steve Morgan (DATA PLATFORM CSA)" w:date="2019-08-29T13:43:00Z"/>
                <w:b/>
                <w:bCs/>
              </w:rPr>
            </w:pPr>
            <w:del w:id="163" w:author="Steve Morgan (DATA PLATFORM CSA)" w:date="2019-08-29T13:41:00Z">
              <w:r w:rsidRPr="00D70203" w:rsidDel="00A34E01">
                <w:rPr>
                  <w:b/>
                  <w:bCs/>
                </w:rPr>
                <w:delText>= p</w:delText>
              </w:r>
            </w:del>
            <w:ins w:id="164" w:author="Steve Morgan (DATA PLATFORM CSA)" w:date="2019-08-29T13:41:00Z">
              <w:r w:rsidR="00A34E01" w:rsidRPr="00D70203">
                <w:rPr>
                  <w:b/>
                  <w:bCs/>
                </w:rPr>
                <w:t>P</w:t>
              </w:r>
            </w:ins>
            <w:r w:rsidRPr="00D70203">
              <w:rPr>
                <w:b/>
                <w:bCs/>
              </w:rPr>
              <w:t>roject name</w:t>
            </w:r>
            <w:ins w:id="165" w:author="Steve Morgan (DATA PLATFORM CSA)" w:date="2019-08-29T13:41:00Z">
              <w:r w:rsidR="00A34E01" w:rsidRPr="00D70203">
                <w:rPr>
                  <w:b/>
                  <w:bCs/>
                </w:rPr>
                <w:t xml:space="preserve">: </w:t>
              </w:r>
            </w:ins>
          </w:p>
          <w:p w14:paraId="26C29C26" w14:textId="02C05D0E" w:rsidR="0014640F" w:rsidRPr="00D70203" w:rsidRDefault="00E16A95">
            <w:pPr>
              <w:rPr>
                <w:ins w:id="166" w:author="Steve Morgan (DATA PLATFORM CSA)" w:date="2019-08-29T13:42:00Z"/>
                <w:b/>
                <w:bCs/>
                <w:rPrChange w:id="167" w:author="Steve Morgan (DATA PLATFORM CSA)" w:date="2019-08-29T13:43:00Z">
                  <w:rPr>
                    <w:ins w:id="168" w:author="Steve Morgan (DATA PLATFORM CSA)" w:date="2019-08-29T13:42:00Z"/>
                  </w:rPr>
                </w:rPrChange>
              </w:rPr>
            </w:pPr>
            <w:ins w:id="169" w:author="Steve Morgan (DATA PLATFORM CSA)" w:date="2019-08-29T13:43:00Z">
              <w:r w:rsidRPr="00D70203">
                <w:rPr>
                  <w:b/>
                  <w:bCs/>
                </w:rPr>
                <w:t xml:space="preserve">    </w:t>
              </w:r>
            </w:ins>
            <w:ins w:id="170" w:author="Steve Morgan (DATA PLATFORM CSA)" w:date="2019-08-29T15:19:00Z">
              <w:r w:rsidR="008A4FEC" w:rsidRPr="00D70203">
                <w:rPr>
                  <w:b/>
                  <w:bCs/>
                  <w:color w:val="FF0000"/>
                </w:rPr>
                <w:t>Workshop1</w:t>
              </w:r>
            </w:ins>
          </w:p>
          <w:p w14:paraId="14FEF06B" w14:textId="77777777" w:rsidR="00EF1E7A" w:rsidRPr="00D70203" w:rsidRDefault="00EF1E7A">
            <w:pPr>
              <w:rPr>
                <w:ins w:id="171" w:author="Steve Morgan (DATA PLATFORM CSA)" w:date="2019-08-29T13:42:00Z"/>
                <w:b/>
                <w:bCs/>
              </w:rPr>
            </w:pPr>
            <w:ins w:id="172" w:author="Steve Morgan (DATA PLATFORM CSA)" w:date="2019-08-29T13:42:00Z">
              <w:r w:rsidRPr="00D70203">
                <w:rPr>
                  <w:b/>
                  <w:bCs/>
                </w:rPr>
                <w:t xml:space="preserve">Assessment type: </w:t>
              </w:r>
            </w:ins>
          </w:p>
          <w:p w14:paraId="62826D97" w14:textId="7D8841FD" w:rsidR="00EF1E7A" w:rsidRPr="00D70203" w:rsidRDefault="00EF1E7A">
            <w:pPr>
              <w:rPr>
                <w:b/>
                <w:bCs/>
                <w:rPrChange w:id="173" w:author="Steve Morgan (DATA PLATFORM CSA)" w:date="2019-08-29T13:43:00Z">
                  <w:rPr/>
                </w:rPrChange>
              </w:rPr>
            </w:pPr>
            <w:ins w:id="174" w:author="Steve Morgan (DATA PLATFORM CSA)" w:date="2019-08-29T13:42:00Z">
              <w:r w:rsidRPr="00D70203">
                <w:rPr>
                  <w:b/>
                  <w:bCs/>
                </w:rPr>
                <w:t xml:space="preserve">   </w:t>
              </w:r>
            </w:ins>
            <w:ins w:id="175" w:author="Steve Morgan (DATA PLATFORM CSA)" w:date="2019-08-29T13:43:00Z">
              <w:r w:rsidR="00E16A95" w:rsidRPr="00D70203">
                <w:rPr>
                  <w:b/>
                  <w:bCs/>
                </w:rPr>
                <w:t xml:space="preserve"> </w:t>
              </w:r>
            </w:ins>
            <w:ins w:id="176" w:author="Steve Morgan (DATA PLATFORM CSA)" w:date="2019-08-29T13:42:00Z">
              <w:r w:rsidRPr="00D70203">
                <w:rPr>
                  <w:b/>
                  <w:bCs/>
                  <w:color w:val="FF0000"/>
                  <w:rPrChange w:id="177" w:author="Steve Morgan (DATA PLATFORM CSA)" w:date="2019-08-29T13:43:00Z">
                    <w:rPr/>
                  </w:rPrChange>
                </w:rPr>
                <w:t>Database Engine</w:t>
              </w:r>
            </w:ins>
          </w:p>
          <w:p w14:paraId="51B42C70" w14:textId="77777777" w:rsidR="00B87D81" w:rsidRPr="00D70203" w:rsidRDefault="0000009B">
            <w:pPr>
              <w:rPr>
                <w:ins w:id="178" w:author="Steve Morgan (DATA PLATFORM CSA)" w:date="2019-08-29T13:42:00Z"/>
                <w:b/>
                <w:bCs/>
              </w:rPr>
            </w:pPr>
            <w:del w:id="179" w:author="Steve Morgan (DATA PLATFORM CSA)" w:date="2019-08-29T13:42:00Z">
              <w:r w:rsidRPr="00D70203" w:rsidDel="00B87D81">
                <w:rPr>
                  <w:b/>
                  <w:bCs/>
                </w:rPr>
                <w:delText>=</w:delText>
              </w:r>
              <w:r w:rsidR="00EE73F0" w:rsidRPr="00D70203" w:rsidDel="00B87D81">
                <w:rPr>
                  <w:b/>
                  <w:bCs/>
                </w:rPr>
                <w:delText xml:space="preserve"> </w:delText>
              </w:r>
            </w:del>
            <w:ins w:id="180" w:author="Steve Morgan (DATA PLATFORM CSA)" w:date="2019-08-29T13:42:00Z">
              <w:r w:rsidR="00B87D81" w:rsidRPr="00D70203">
                <w:rPr>
                  <w:b/>
                  <w:bCs/>
                </w:rPr>
                <w:t>Source server type:</w:t>
              </w:r>
            </w:ins>
          </w:p>
          <w:p w14:paraId="4904E998" w14:textId="581D77C2" w:rsidR="0014640F" w:rsidRPr="00D70203" w:rsidRDefault="008A3FE2">
            <w:pPr>
              <w:rPr>
                <w:b/>
                <w:bCs/>
                <w:color w:val="FF0000"/>
                <w:rPrChange w:id="181" w:author="Steve Morgan (DATA PLATFORM CSA)" w:date="2019-08-29T13:43:00Z">
                  <w:rPr/>
                </w:rPrChange>
              </w:rPr>
            </w:pPr>
            <w:del w:id="182" w:author="Steve Morgan (DATA PLATFORM CSA)" w:date="2019-08-29T13:42:00Z">
              <w:r w:rsidRPr="00D70203" w:rsidDel="00B87D81">
                <w:rPr>
                  <w:b/>
                  <w:bCs/>
                  <w:color w:val="FF0000"/>
                </w:rPr>
                <w:delText>Select ‘</w:delText>
              </w:r>
            </w:del>
            <w:ins w:id="183" w:author="Steve Morgan (DATA PLATFORM CSA)" w:date="2019-08-29T13:42:00Z">
              <w:r w:rsidR="00B87D81" w:rsidRPr="00D70203">
                <w:rPr>
                  <w:b/>
                  <w:bCs/>
                  <w:color w:val="FF0000"/>
                </w:rPr>
                <w:t xml:space="preserve">   </w:t>
              </w:r>
            </w:ins>
            <w:ins w:id="184" w:author="Steve Morgan (DATA PLATFORM CSA)" w:date="2019-08-29T13:43:00Z">
              <w:r w:rsidR="00E16A95" w:rsidRPr="00D70203">
                <w:rPr>
                  <w:b/>
                  <w:bCs/>
                  <w:color w:val="FF0000"/>
                </w:rPr>
                <w:t xml:space="preserve"> </w:t>
              </w:r>
            </w:ins>
            <w:r w:rsidRPr="00D70203">
              <w:rPr>
                <w:b/>
                <w:bCs/>
                <w:color w:val="FF0000"/>
                <w:rPrChange w:id="185" w:author="Steve Morgan (DATA PLATFORM CSA)" w:date="2019-08-29T13:43:00Z">
                  <w:rPr/>
                </w:rPrChange>
              </w:rPr>
              <w:t>SQL Server</w:t>
            </w:r>
            <w:del w:id="186" w:author="Steve Morgan (DATA PLATFORM CSA)" w:date="2019-08-29T13:42:00Z">
              <w:r w:rsidRPr="00D70203" w:rsidDel="00B87D81">
                <w:rPr>
                  <w:b/>
                  <w:bCs/>
                  <w:color w:val="FF0000"/>
                  <w:rPrChange w:id="187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6C5955C2" w14:textId="6F58720E" w:rsidR="00B87D81" w:rsidRPr="00D70203" w:rsidRDefault="008A3FE2">
            <w:pPr>
              <w:rPr>
                <w:ins w:id="188" w:author="Steve Morgan (DATA PLATFORM CSA)" w:date="2019-08-29T13:43:00Z"/>
                <w:b/>
                <w:bCs/>
              </w:rPr>
            </w:pPr>
            <w:del w:id="189" w:author="Steve Morgan (DATA PLATFORM CSA)" w:date="2019-08-29T13:42:00Z">
              <w:r w:rsidRPr="00D70203" w:rsidDel="00B87D81">
                <w:rPr>
                  <w:b/>
                  <w:bCs/>
                </w:rPr>
                <w:delText>= Select ‘</w:delText>
              </w:r>
            </w:del>
            <w:ins w:id="190" w:author="Steve Morgan (DATA PLATFORM CSA)" w:date="2019-08-29T13:42:00Z">
              <w:r w:rsidR="00B87D81" w:rsidRPr="00D70203">
                <w:rPr>
                  <w:b/>
                  <w:bCs/>
                </w:rPr>
                <w:t>Target</w:t>
              </w:r>
            </w:ins>
            <w:ins w:id="191" w:author="Steve Morgan (DATA PLATFORM CSA)" w:date="2019-08-29T13:43:00Z">
              <w:r w:rsidR="00B87D81" w:rsidRPr="00D70203">
                <w:rPr>
                  <w:b/>
                  <w:bCs/>
                </w:rPr>
                <w:t xml:space="preserve"> server type</w:t>
              </w:r>
              <w:r w:rsidR="00E16A95" w:rsidRPr="00D70203">
                <w:rPr>
                  <w:b/>
                  <w:bCs/>
                </w:rPr>
                <w:t>:</w:t>
              </w:r>
            </w:ins>
          </w:p>
          <w:p w14:paraId="777FB650" w14:textId="24F4A2FD" w:rsidR="008A3FE2" w:rsidRPr="00D70203" w:rsidRDefault="00E16A95">
            <w:pPr>
              <w:rPr>
                <w:b/>
                <w:bCs/>
                <w:color w:val="FF0000"/>
                <w:rPrChange w:id="192" w:author="Steve Morgan (DATA PLATFORM CSA)" w:date="2019-08-29T13:43:00Z">
                  <w:rPr/>
                </w:rPrChange>
              </w:rPr>
            </w:pPr>
            <w:ins w:id="193" w:author="Steve Morgan (DATA PLATFORM CSA)" w:date="2019-08-29T13:43:00Z">
              <w:r w:rsidRPr="00D70203">
                <w:rPr>
                  <w:color w:val="FF0000"/>
                </w:rPr>
                <w:t xml:space="preserve">    </w:t>
              </w:r>
            </w:ins>
            <w:r w:rsidR="008A3FE2" w:rsidRPr="00D70203">
              <w:rPr>
                <w:b/>
                <w:bCs/>
                <w:color w:val="FF0000"/>
                <w:rPrChange w:id="194" w:author="Steve Morgan (DATA PLATFORM CSA)" w:date="2019-08-29T13:43:00Z">
                  <w:rPr/>
                </w:rPrChange>
              </w:rPr>
              <w:t>Azure SQL Database</w:t>
            </w:r>
            <w:del w:id="195" w:author="Steve Morgan (DATA PLATFORM CSA)" w:date="2019-08-29T13:43:00Z">
              <w:r w:rsidR="008A3FE2" w:rsidRPr="00D70203" w:rsidDel="00E16A95">
                <w:rPr>
                  <w:b/>
                  <w:bCs/>
                  <w:color w:val="FF0000"/>
                  <w:rPrChange w:id="196" w:author="Steve Morgan (DATA PLATFORM CSA)" w:date="2019-08-29T13:43:00Z">
                    <w:rPr/>
                  </w:rPrChange>
                </w:rPr>
                <w:delText>’</w:delText>
              </w:r>
            </w:del>
          </w:p>
          <w:p w14:paraId="0E8AFAF8" w14:textId="77777777" w:rsidR="00B76D4D" w:rsidRDefault="00B76D4D"/>
          <w:p w14:paraId="5DA0D47C" w14:textId="79E5FA59" w:rsidR="00B76D4D" w:rsidRDefault="00B76D4D">
            <w:del w:id="197" w:author="Steve Morgan (DATA PLATFORM CSA)" w:date="2019-08-29T13:44:00Z">
              <w:r w:rsidDel="002E74C2">
                <w:delText xml:space="preserve">Select </w:delText>
              </w:r>
            </w:del>
            <w:ins w:id="198" w:author="Steve Morgan (DATA PLATFORM CSA)" w:date="2019-08-29T13:44:00Z">
              <w:r w:rsidR="002E74C2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Create’</w:t>
            </w:r>
          </w:p>
        </w:tc>
        <w:tc>
          <w:tcPr>
            <w:tcW w:w="7748" w:type="dxa"/>
            <w:tcPrChange w:id="19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7280845" w14:textId="45F79263" w:rsidR="00916EB1" w:rsidRDefault="00D115EA" w:rsidP="00981BC6">
            <w:pPr>
              <w:jc w:val="center"/>
            </w:pPr>
            <w:del w:id="200" w:author="Steve Morgan (DATA PLATFORM CSA)" w:date="2019-08-29T13:44:00Z">
              <w:r w:rsidDel="002E74C2">
                <w:rPr>
                  <w:noProof/>
                </w:rPr>
                <w:drawing>
                  <wp:inline distT="0" distB="0" distL="0" distR="0" wp14:anchorId="7020DA51" wp14:editId="39568C14">
                    <wp:extent cx="3106615" cy="2664201"/>
                    <wp:effectExtent l="0" t="0" r="0" b="3175"/>
                    <wp:docPr id="3" name="Picture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0399" cy="273605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201" w:author="Steve Morgan (DATA PLATFORM CSA)" w:date="2019-08-29T13:44:00Z">
              <w:r w:rsidR="002E74C2">
                <w:rPr>
                  <w:noProof/>
                </w:rPr>
                <w:t xml:space="preserve"> </w:t>
              </w:r>
              <w:r w:rsidR="002E74C2" w:rsidRPr="002E74C2">
                <w:rPr>
                  <w:noProof/>
                </w:rPr>
                <w:drawing>
                  <wp:inline distT="0" distB="0" distL="0" distR="0" wp14:anchorId="15E206DB" wp14:editId="2AE91444">
                    <wp:extent cx="2642269" cy="2838616"/>
                    <wp:effectExtent l="0" t="0" r="571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70834" cy="28693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E047A9A" w14:textId="0DFE7DAD" w:rsidR="005B3575" w:rsidRDefault="005B3575"/>
        </w:tc>
        <w:tc>
          <w:tcPr>
            <w:tcW w:w="2977" w:type="dxa"/>
            <w:tcPrChange w:id="20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425F7206" w14:textId="6B463FD2" w:rsidR="00916EB1" w:rsidRDefault="00F168D3">
            <w:r>
              <w:t xml:space="preserve">Our first </w:t>
            </w:r>
            <w:r w:rsidR="0014640F">
              <w:t xml:space="preserve">project </w:t>
            </w:r>
            <w:r>
              <w:t>assessment assumes we will be migrating to Azure SQL DB</w:t>
            </w:r>
            <w:r w:rsidR="00D115EA">
              <w:t>, so the selections shown in the screenshot need to be selected.</w:t>
            </w:r>
          </w:p>
          <w:p w14:paraId="0CE052D2" w14:textId="5597FA05" w:rsidR="00D115EA" w:rsidRDefault="00D115EA"/>
        </w:tc>
      </w:tr>
      <w:tr w:rsidR="001F0C61" w14:paraId="3786B7A3" w14:textId="77777777" w:rsidTr="00763CCE">
        <w:trPr>
          <w:trHeight w:val="280"/>
          <w:trPrChange w:id="203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20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95A1C21" w14:textId="63A3B37E" w:rsidR="00916EB1" w:rsidRDefault="00321D80">
            <w:pPr>
              <w:rPr>
                <w:ins w:id="205" w:author="Steve Morgan (DATA PLATFORM CSA)" w:date="2019-08-29T13:47:00Z"/>
              </w:rPr>
            </w:pPr>
            <w:r>
              <w:t xml:space="preserve">Select the </w:t>
            </w:r>
            <w:ins w:id="206" w:author="Steve Morgan (DATA PLATFORM CSA)" w:date="2019-08-29T13:47:00Z">
              <w:r w:rsidR="00CE62C7">
                <w:t xml:space="preserve">assessment </w:t>
              </w:r>
            </w:ins>
            <w:r w:rsidR="00C55439">
              <w:t>checks (Report Type) to be made</w:t>
            </w:r>
            <w:ins w:id="207" w:author="Steve Morgan (DATA PLATFORM CSA)" w:date="2019-08-29T13:48:00Z">
              <w:r w:rsidR="00455D9C">
                <w:t>:</w:t>
              </w:r>
            </w:ins>
            <w:del w:id="208" w:author="Steve Morgan (DATA PLATFORM CSA)" w:date="2019-08-29T13:48:00Z">
              <w:r w:rsidR="008F3626" w:rsidDel="00455D9C">
                <w:delText>.</w:delText>
              </w:r>
            </w:del>
          </w:p>
          <w:p w14:paraId="17764E96" w14:textId="77777777" w:rsidR="00CE62C7" w:rsidRDefault="00CE62C7">
            <w:pPr>
              <w:rPr>
                <w:ins w:id="209" w:author="Steve Morgan (DATA PLATFORM CSA)" w:date="2019-08-29T13:47:00Z"/>
              </w:rPr>
            </w:pPr>
          </w:p>
          <w:p w14:paraId="4D4D8C4E" w14:textId="7BA7B5D0" w:rsidR="00CE62C7" w:rsidRPr="007C3771" w:rsidRDefault="007C3771" w:rsidP="007C3771">
            <w:pPr>
              <w:rPr>
                <w:ins w:id="210" w:author="Steve Morgan (DATA PLATFORM CSA)" w:date="2019-08-29T13:48:00Z"/>
                <w:b/>
                <w:bCs/>
                <w:rPrChange w:id="211" w:author="Steve Morgan (DATA PLATFORM CSA)" w:date="2019-08-29T13:48:00Z">
                  <w:rPr>
                    <w:ins w:id="212" w:author="Steve Morgan (DATA PLATFORM CSA)" w:date="2019-08-29T13:48:00Z"/>
                  </w:rPr>
                </w:rPrChange>
              </w:rPr>
            </w:pPr>
            <w:ins w:id="213" w:author="Steve Morgan (DATA PLATFORM CSA)" w:date="2019-08-29T13:47:00Z">
              <w:r w:rsidRPr="007C3771">
                <w:rPr>
                  <w:b/>
                  <w:bCs/>
                  <w:rPrChange w:id="214" w:author="Steve Morgan (DATA PLATFORM CSA)" w:date="2019-08-29T13:48:00Z">
                    <w:rPr/>
                  </w:rPrChange>
                </w:rPr>
                <w:t>Chec</w:t>
              </w:r>
            </w:ins>
            <w:ins w:id="215" w:author="Steve Morgan (DATA PLATFORM CSA)" w:date="2019-08-29T13:48:00Z">
              <w:r w:rsidRPr="007C3771">
                <w:rPr>
                  <w:b/>
                  <w:bCs/>
                  <w:rPrChange w:id="216" w:author="Steve Morgan (DATA PLATFORM CSA)" w:date="2019-08-29T13:48:00Z">
                    <w:rPr/>
                  </w:rPrChange>
                </w:rPr>
                <w:t>k database compatibility</w:t>
              </w:r>
            </w:ins>
          </w:p>
          <w:p w14:paraId="797BBD3E" w14:textId="77777777" w:rsidR="007C3771" w:rsidRDefault="007C3771" w:rsidP="007C3771">
            <w:pPr>
              <w:rPr>
                <w:ins w:id="217" w:author="Steve Morgan (DATA PLATFORM CSA)" w:date="2019-08-29T13:48:00Z"/>
              </w:rPr>
            </w:pPr>
          </w:p>
          <w:p w14:paraId="532F70C2" w14:textId="77777777" w:rsidR="007C3771" w:rsidRDefault="007C3771" w:rsidP="007C3771">
            <w:pPr>
              <w:rPr>
                <w:ins w:id="218" w:author="Steve Morgan (DATA PLATFORM CSA)" w:date="2019-08-29T13:48:00Z"/>
                <w:b/>
                <w:bCs/>
              </w:rPr>
            </w:pPr>
            <w:ins w:id="219" w:author="Steve Morgan (DATA PLATFORM CSA)" w:date="2019-08-29T13:48:00Z">
              <w:r w:rsidRPr="007C3771">
                <w:rPr>
                  <w:b/>
                  <w:bCs/>
                  <w:rPrChange w:id="220" w:author="Steve Morgan (DATA PLATFORM CSA)" w:date="2019-08-29T13:48:00Z">
                    <w:rPr/>
                  </w:rPrChange>
                </w:rPr>
                <w:t>Check feature parity</w:t>
              </w:r>
            </w:ins>
          </w:p>
          <w:p w14:paraId="1A6FA866" w14:textId="77777777" w:rsidR="00455D9C" w:rsidRDefault="00455D9C" w:rsidP="007C3771">
            <w:pPr>
              <w:rPr>
                <w:ins w:id="221" w:author="Steve Morgan (DATA PLATFORM CSA)" w:date="2019-08-29T13:48:00Z"/>
                <w:b/>
                <w:bCs/>
              </w:rPr>
            </w:pPr>
          </w:p>
          <w:p w14:paraId="271B67EA" w14:textId="77777777" w:rsidR="00455D9C" w:rsidRDefault="00455D9C" w:rsidP="007C3771">
            <w:pPr>
              <w:rPr>
                <w:ins w:id="222" w:author="Steve Morgan (DATA PLATFORM CSA)" w:date="2019-08-29T13:48:00Z"/>
                <w:b/>
                <w:bCs/>
              </w:rPr>
            </w:pPr>
          </w:p>
          <w:p w14:paraId="6ED4F6C9" w14:textId="29E72EFA" w:rsidR="00455D9C" w:rsidRPr="007C3771" w:rsidRDefault="00455D9C">
            <w:pPr>
              <w:rPr>
                <w:b/>
                <w:bCs/>
                <w:rPrChange w:id="223" w:author="Steve Morgan (DATA PLATFORM CSA)" w:date="2019-08-29T13:48:00Z">
                  <w:rPr/>
                </w:rPrChange>
              </w:rPr>
            </w:pPr>
            <w:ins w:id="224" w:author="Steve Morgan (DATA PLATFORM CSA)" w:date="2019-08-29T13:48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  <w:tcPrChange w:id="22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AF330DA" w14:textId="2FDA74B2" w:rsidR="00916EB1" w:rsidRDefault="001D73D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B9BD1" wp14:editId="082E4998">
                  <wp:extent cx="4859137" cy="26318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614" cy="265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C7FEA" w14:textId="3616FCF6" w:rsidR="001D73D7" w:rsidRDefault="001D73D7"/>
        </w:tc>
        <w:tc>
          <w:tcPr>
            <w:tcW w:w="2977" w:type="dxa"/>
            <w:tcPrChange w:id="22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57B058A" w14:textId="7C143CDC" w:rsidR="00916EB1" w:rsidRDefault="004B431F">
            <w:r>
              <w:t xml:space="preserve">DMA can </w:t>
            </w:r>
            <w:r w:rsidR="00B92B68">
              <w:t>test</w:t>
            </w:r>
            <w:r>
              <w:t xml:space="preserve"> for both database </w:t>
            </w:r>
            <w:r w:rsidR="00FB68EF">
              <w:t xml:space="preserve">compatibility </w:t>
            </w:r>
            <w:r w:rsidR="00A1174E">
              <w:t xml:space="preserve">and feature parity </w:t>
            </w:r>
            <w:r w:rsidR="00666B45">
              <w:t xml:space="preserve">compliance against the </w:t>
            </w:r>
            <w:r w:rsidR="00A1174E">
              <w:t xml:space="preserve">Azure </w:t>
            </w:r>
            <w:r w:rsidR="00666B45">
              <w:t>target.</w:t>
            </w:r>
          </w:p>
          <w:p w14:paraId="7853C0EC" w14:textId="77777777" w:rsidR="00B92B68" w:rsidRDefault="00B92B68"/>
          <w:p w14:paraId="299440CD" w14:textId="08B6342C" w:rsidR="00B92B68" w:rsidRDefault="00B92B68">
            <w:r>
              <w:t xml:space="preserve">As this is the </w:t>
            </w:r>
            <w:r w:rsidR="0045209B">
              <w:t>initial evaluation,</w:t>
            </w:r>
            <w:r>
              <w:t xml:space="preserve"> we are assessing a database(s) we </w:t>
            </w:r>
            <w:r w:rsidR="008F3626">
              <w:t xml:space="preserve">will </w:t>
            </w:r>
            <w:r>
              <w:t xml:space="preserve">perform </w:t>
            </w:r>
            <w:proofErr w:type="gramStart"/>
            <w:r>
              <w:t>all of</w:t>
            </w:r>
            <w:proofErr w:type="gramEnd"/>
            <w:r>
              <w:t xml:space="preserve"> these tests.</w:t>
            </w:r>
          </w:p>
        </w:tc>
      </w:tr>
      <w:tr w:rsidR="001F0C61" w14:paraId="6E58B2A5" w14:textId="77777777" w:rsidTr="00763CCE">
        <w:trPr>
          <w:trHeight w:val="288"/>
          <w:trPrChange w:id="22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22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7868F7E1" w14:textId="2FD78912" w:rsidR="00916EB1" w:rsidRDefault="00124346">
            <w:r>
              <w:t xml:space="preserve">Enter the </w:t>
            </w:r>
            <w:del w:id="229" w:author="Steve Morgan (DATA PLATFORM CSA)" w:date="2019-08-29T13:50:00Z">
              <w:r w:rsidDel="0050339F">
                <w:delText>S</w:delText>
              </w:r>
            </w:del>
            <w:ins w:id="230" w:author="Steve Morgan (DATA PLATFORM CSA)" w:date="2019-08-29T13:50:00Z">
              <w:r w:rsidR="0050339F">
                <w:t>s</w:t>
              </w:r>
            </w:ins>
            <w:r>
              <w:t>ource</w:t>
            </w:r>
            <w:ins w:id="231" w:author="Steve Morgan (DATA PLATFORM CSA)" w:date="2019-08-29T13:49:00Z">
              <w:r w:rsidR="0050339F">
                <w:t>/</w:t>
              </w:r>
            </w:ins>
            <w:ins w:id="232" w:author="Steve Morgan (DATA PLATFORM CSA)" w:date="2019-08-29T13:50:00Z">
              <w:r w:rsidR="0050339F">
                <w:t>legacy</w:t>
              </w:r>
            </w:ins>
            <w:r w:rsidR="005F3DB1">
              <w:t xml:space="preserve"> SQL details:</w:t>
            </w:r>
          </w:p>
          <w:p w14:paraId="3B0D0567" w14:textId="77777777" w:rsidR="005F3DB1" w:rsidRDefault="005F3DB1"/>
          <w:p w14:paraId="0059279D" w14:textId="237FF516" w:rsidR="005F3DB1" w:rsidRPr="00F94E6F" w:rsidRDefault="005F3DB1">
            <w:pPr>
              <w:rPr>
                <w:b/>
                <w:bCs/>
              </w:rPr>
              <w:pPrChange w:id="233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Server Name</w:t>
            </w:r>
            <w:ins w:id="234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AC57318" w14:textId="6E0B35D6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35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1440"/>
                </w:pPr>
              </w:pPrChange>
            </w:pPr>
            <w:ins w:id="236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37" w:author="Steve Morgan (DATA PLATFORM CSA)" w:date="2019-08-29T13:50:00Z"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rPrChange w:id="238" w:author="Steve Morgan (DATA PLATFORM CSA)" w:date="2019-08-29T13:50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SourceSQLhost</w:delText>
              </w:r>
              <w:r w:rsidR="00034B66" w:rsidRPr="00F94E6F" w:rsidDel="00C37B24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="0029297A"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0AAA0D81" w14:textId="447BC837" w:rsidR="005F3DB1" w:rsidRPr="00F94E6F" w:rsidDel="00B11CB0" w:rsidRDefault="005F3DB1">
            <w:pPr>
              <w:rPr>
                <w:del w:id="239" w:author="Steve Morgan (DATA PLATFORM CSA)" w:date="2019-08-29T14:07:00Z"/>
                <w:b/>
                <w:bCs/>
              </w:rPr>
              <w:pPrChange w:id="240" w:author="Steve Morgan (DATA PLATFORM CSA)" w:date="2019-08-29T14:07:00Z">
                <w:pPr>
                  <w:ind w:left="1440"/>
                </w:pPr>
              </w:pPrChange>
            </w:pPr>
          </w:p>
          <w:p w14:paraId="3A893B7B" w14:textId="5CB6DD8F" w:rsidR="005F3DB1" w:rsidRPr="00F94E6F" w:rsidRDefault="005F3DB1">
            <w:pPr>
              <w:rPr>
                <w:b/>
                <w:bCs/>
              </w:rPr>
              <w:pPrChange w:id="241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Authentication Type</w:t>
            </w:r>
            <w:ins w:id="242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796D3075" w14:textId="61C4F9FA" w:rsidR="00F57AAE" w:rsidRPr="00F94E6F" w:rsidRDefault="00B11CB0">
            <w:pPr>
              <w:rPr>
                <w:b/>
                <w:bCs/>
                <w:rPrChange w:id="243" w:author="Steve Morgan (DATA PLATFORM CSA)" w:date="2019-08-29T13:51:00Z">
                  <w:rPr/>
                </w:rPrChange>
              </w:rPr>
              <w:pPrChange w:id="244" w:author="Steve Morgan (DATA PLATFORM CSA)" w:date="2019-08-29T13:50:00Z">
                <w:pPr>
                  <w:ind w:left="1440"/>
                </w:pPr>
              </w:pPrChange>
            </w:pPr>
            <w:ins w:id="245" w:author="Steve Morgan (DATA PLATFORM CSA)" w:date="2019-08-29T14:07:00Z">
              <w:r w:rsidRPr="00F94E6F">
                <w:rPr>
                  <w:b/>
                  <w:bCs/>
                </w:rPr>
                <w:t xml:space="preserve">    </w:t>
              </w:r>
            </w:ins>
            <w:del w:id="246" w:author="Steve Morgan (DATA PLATFORM CSA)" w:date="2019-08-29T13:51:00Z">
              <w:r w:rsidR="00F57AAE" w:rsidRPr="00F94E6F" w:rsidDel="0007278C">
                <w:rPr>
                  <w:b/>
                  <w:bCs/>
                </w:rPr>
                <w:delText>‘</w:delText>
              </w:r>
            </w:del>
            <w:r w:rsidR="00F57AAE" w:rsidRPr="00F94E6F">
              <w:rPr>
                <w:b/>
                <w:bCs/>
                <w:color w:val="FF0000"/>
                <w:rPrChange w:id="247" w:author="Steve Morgan (DATA PLATFORM CSA)" w:date="2019-08-29T13:51:00Z">
                  <w:rPr/>
                </w:rPrChange>
              </w:rPr>
              <w:t xml:space="preserve">SQL </w:t>
            </w:r>
            <w:ins w:id="248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49" w:author="Steve Morgan (DATA PLATFORM CSA)" w:date="2019-08-29T13:51:00Z">
                    <w:rPr/>
                  </w:rPrChange>
                </w:rPr>
                <w:t xml:space="preserve">Server </w:t>
              </w:r>
            </w:ins>
            <w:r w:rsidR="00F57AAE" w:rsidRPr="00F94E6F">
              <w:rPr>
                <w:b/>
                <w:bCs/>
                <w:color w:val="FF0000"/>
                <w:rPrChange w:id="250" w:author="Steve Morgan (DATA PLATFORM CSA)" w:date="2019-08-29T13:51:00Z">
                  <w:rPr/>
                </w:rPrChange>
              </w:rPr>
              <w:t>Auth</w:t>
            </w:r>
            <w:del w:id="251" w:author="Steve Morgan (DATA PLATFORM CSA)" w:date="2019-08-29T13:51:00Z">
              <w:r w:rsidR="00F57AAE" w:rsidRPr="00F94E6F" w:rsidDel="0007278C">
                <w:rPr>
                  <w:b/>
                  <w:bCs/>
                  <w:color w:val="FF0000"/>
                  <w:rPrChange w:id="252" w:author="Steve Morgan (DATA PLATFORM CSA)" w:date="2019-08-29T13:51:00Z">
                    <w:rPr/>
                  </w:rPrChange>
                </w:rPr>
                <w:delText>.’</w:delText>
              </w:r>
            </w:del>
            <w:ins w:id="253" w:author="Steve Morgan (DATA PLATFORM CSA)" w:date="2019-08-29T13:51:00Z">
              <w:r w:rsidR="0007278C" w:rsidRPr="00F94E6F">
                <w:rPr>
                  <w:b/>
                  <w:bCs/>
                  <w:color w:val="FF0000"/>
                  <w:rPrChange w:id="254" w:author="Steve Morgan (DATA PLATFORM CSA)" w:date="2019-08-29T13:51:00Z">
                    <w:rPr/>
                  </w:rPrChange>
                </w:rPr>
                <w:t>entication</w:t>
              </w:r>
            </w:ins>
          </w:p>
          <w:p w14:paraId="61BF2C6A" w14:textId="5BBCBF98" w:rsidR="005F3DB1" w:rsidRPr="00F94E6F" w:rsidDel="00B11CB0" w:rsidRDefault="005F3DB1">
            <w:pPr>
              <w:rPr>
                <w:del w:id="255" w:author="Steve Morgan (DATA PLATFORM CSA)" w:date="2019-08-29T14:07:00Z"/>
                <w:b/>
                <w:bCs/>
              </w:rPr>
              <w:pPrChange w:id="256" w:author="Steve Morgan (DATA PLATFORM CSA)" w:date="2019-08-29T14:07:00Z">
                <w:pPr>
                  <w:ind w:left="720"/>
                </w:pPr>
              </w:pPrChange>
            </w:pPr>
          </w:p>
          <w:p w14:paraId="251F00E3" w14:textId="6E5EACCF" w:rsidR="005F3DB1" w:rsidRPr="00F94E6F" w:rsidRDefault="005F3DB1">
            <w:pPr>
              <w:rPr>
                <w:b/>
                <w:bCs/>
              </w:rPr>
              <w:pPrChange w:id="257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Username</w:t>
            </w:r>
            <w:ins w:id="258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4284C18A" w14:textId="65046D9D" w:rsidR="00034B66" w:rsidRPr="00F94E6F" w:rsidRDefault="00B11CB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259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60" w:author="Steve Morgan (DATA PLATFORM CSA)" w:date="2019-08-29T14:07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61" w:author="Steve Morgan (DATA PLATFORM CSA)" w:date="2019-08-29T14:04:00Z"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rPrChange w:id="262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SourceSQLuser</w:delText>
              </w:r>
              <w:r w:rsidR="00034B66" w:rsidRPr="00F94E6F" w:rsidDel="0095690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proofErr w:type="spellStart"/>
            <w:ins w:id="263" w:author="Steve Morgan (DATA PLATFORM CSA)" w:date="2019-08-29T14:04:00Z">
              <w:r w:rsidR="00956907" w:rsidRPr="00F94E6F">
                <w:rPr>
                  <w:rFonts w:ascii="Calibri" w:hAnsi="Calibri" w:cs="Calibri"/>
                  <w:b/>
                  <w:bCs/>
                  <w:color w:val="FF0000"/>
                  <w:rPrChange w:id="264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73066615" w14:textId="730F0D59" w:rsidR="005F3DB1" w:rsidRPr="00F94E6F" w:rsidDel="00B11CB0" w:rsidRDefault="005F3DB1">
            <w:pPr>
              <w:rPr>
                <w:del w:id="265" w:author="Steve Morgan (DATA PLATFORM CSA)" w:date="2019-08-29T14:07:00Z"/>
                <w:b/>
                <w:bCs/>
              </w:rPr>
              <w:pPrChange w:id="266" w:author="Steve Morgan (DATA PLATFORM CSA)" w:date="2019-08-29T14:07:00Z">
                <w:pPr>
                  <w:ind w:left="720"/>
                </w:pPr>
              </w:pPrChange>
            </w:pPr>
          </w:p>
          <w:p w14:paraId="7B5088AF" w14:textId="75EE1718" w:rsidR="005F3DB1" w:rsidRPr="00F94E6F" w:rsidRDefault="005F3DB1">
            <w:pPr>
              <w:rPr>
                <w:b/>
                <w:bCs/>
              </w:rPr>
              <w:pPrChange w:id="267" w:author="Steve Morgan (DATA PLATFORM CSA)" w:date="2019-08-29T13:50:00Z">
                <w:pPr>
                  <w:ind w:left="720"/>
                </w:pPr>
              </w:pPrChange>
            </w:pPr>
            <w:r w:rsidRPr="00F94E6F">
              <w:rPr>
                <w:b/>
                <w:bCs/>
              </w:rPr>
              <w:t>Password</w:t>
            </w:r>
            <w:ins w:id="268" w:author="Steve Morgan (DATA PLATFORM CSA)" w:date="2019-08-29T14:07:00Z">
              <w:r w:rsidR="00B11CB0" w:rsidRPr="00F94E6F">
                <w:rPr>
                  <w:b/>
                  <w:bCs/>
                </w:rPr>
                <w:t>:</w:t>
              </w:r>
            </w:ins>
          </w:p>
          <w:p w14:paraId="5B98A06D" w14:textId="6C2E88A1" w:rsidR="00034B66" w:rsidRDefault="00B11CB0" w:rsidP="0050339F">
            <w:pPr>
              <w:autoSpaceDE w:val="0"/>
              <w:autoSpaceDN w:val="0"/>
              <w:adjustRightInd w:val="0"/>
              <w:spacing w:line="252" w:lineRule="auto"/>
              <w:rPr>
                <w:ins w:id="269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  <w:ins w:id="270" w:author="Steve Morgan (DATA PLATFORM CSA)" w:date="2019-08-29T14:08:00Z">
              <w:r w:rsidRPr="00F94E6F"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</w:ins>
            <w:del w:id="271" w:author="Steve Morgan (DATA PLATFORM CSA)" w:date="2019-08-29T14:04:00Z"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rPrChange w:id="272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SourceSQLpwd</w:delText>
              </w:r>
              <w:r w:rsidR="00034B66" w:rsidRPr="00F94E6F" w:rsidDel="00CA19B0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ins w:id="273" w:author="Steve Morgan (DATA PLATFORM CSA)" w:date="2019-08-29T14:04:00Z">
              <w:r w:rsidR="00CA19B0" w:rsidRPr="00F94E6F">
                <w:rPr>
                  <w:rFonts w:ascii="Calibri" w:hAnsi="Calibri" w:cs="Calibri"/>
                  <w:b/>
                  <w:bCs/>
                  <w:color w:val="FF0000"/>
                  <w:rPrChange w:id="274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Demo@pass</w:t>
              </w:r>
              <w:r w:rsidR="00CA19B0" w:rsidRPr="00CA19B0">
                <w:rPr>
                  <w:rFonts w:ascii="Calibri" w:hAnsi="Calibri" w:cs="Calibri"/>
                  <w:b/>
                  <w:bCs/>
                  <w:color w:val="FF0000"/>
                  <w:rPrChange w:id="275" w:author="Steve Morgan (DATA PLATFORM CSA)" w:date="2019-08-29T14:04:00Z">
                    <w:rPr>
                      <w:rFonts w:ascii="Calibri" w:hAnsi="Calibri" w:cs="Calibri"/>
                      <w:color w:val="FF0000"/>
                    </w:rPr>
                  </w:rPrChange>
                </w:rPr>
                <w:t>1234567</w:t>
              </w:r>
            </w:ins>
          </w:p>
          <w:p w14:paraId="610AEDC0" w14:textId="77777777" w:rsidR="0059755D" w:rsidRDefault="0059755D" w:rsidP="0050339F">
            <w:pPr>
              <w:autoSpaceDE w:val="0"/>
              <w:autoSpaceDN w:val="0"/>
              <w:adjustRightInd w:val="0"/>
              <w:spacing w:line="252" w:lineRule="auto"/>
              <w:rPr>
                <w:ins w:id="276" w:author="Steve Morgan (DATA PLATFORM CSA)" w:date="2019-08-29T14:05:00Z"/>
                <w:rFonts w:ascii="Calibri" w:hAnsi="Calibri" w:cs="Calibri"/>
                <w:b/>
                <w:bCs/>
                <w:color w:val="FF0000"/>
              </w:rPr>
            </w:pPr>
          </w:p>
          <w:p w14:paraId="3EF00D6E" w14:textId="1BBC0952" w:rsidR="0059755D" w:rsidRPr="00B11CB0" w:rsidRDefault="0059755D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rPrChange w:id="277" w:author="Steve Morgan (DATA PLATFORM CSA)" w:date="2019-08-29T14:08:00Z">
                  <w:rPr>
                    <w:rFonts w:ascii="Calibri" w:hAnsi="Calibri" w:cs="Calibri"/>
                    <w:color w:val="FF0000"/>
                  </w:rPr>
                </w:rPrChange>
              </w:rPr>
              <w:pPrChange w:id="278" w:author="Steve Morgan (DATA PLATFORM CSA)" w:date="2019-08-29T13:50:00Z">
                <w:pPr>
                  <w:autoSpaceDE w:val="0"/>
                  <w:autoSpaceDN w:val="0"/>
                  <w:adjustRightInd w:val="0"/>
                  <w:spacing w:line="252" w:lineRule="auto"/>
                  <w:ind w:left="720" w:firstLine="720"/>
                </w:pPr>
              </w:pPrChange>
            </w:pPr>
            <w:ins w:id="279" w:author="Steve Morgan (DATA PLATFORM CSA)" w:date="2019-08-29T14:05:00Z">
              <w:r w:rsidRPr="00B11CB0">
                <w:rPr>
                  <w:rFonts w:ascii="Calibri" w:hAnsi="Calibri" w:cs="Calibri"/>
                  <w:b/>
                  <w:bCs/>
                  <w:rPrChange w:id="280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Untick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81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“</w:t>
              </w:r>
              <w:r w:rsidR="009B4B5B" w:rsidRPr="00F94E6F">
                <w:rPr>
                  <w:rFonts w:ascii="Calibri" w:hAnsi="Calibri" w:cs="Calibri"/>
                  <w:b/>
                  <w:bCs/>
                  <w:color w:val="4472C4" w:themeColor="accent1"/>
                  <w:rPrChange w:id="282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Encrypt connection</w:t>
              </w:r>
              <w:r w:rsidR="009B4B5B" w:rsidRPr="00B11CB0">
                <w:rPr>
                  <w:rFonts w:ascii="Calibri" w:hAnsi="Calibri" w:cs="Calibri"/>
                  <w:b/>
                  <w:bCs/>
                  <w:rPrChange w:id="283" w:author="Steve Morgan (DATA PLATFORM CSA)" w:date="2019-08-29T14:08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”</w:t>
              </w:r>
            </w:ins>
          </w:p>
          <w:p w14:paraId="62465AAA" w14:textId="77777777" w:rsidR="00034B66" w:rsidRDefault="00034B66" w:rsidP="00B82BDC">
            <w:pPr>
              <w:rPr>
                <w:ins w:id="284" w:author="Steve Morgan (DATA PLATFORM CSA)" w:date="2019-08-29T14:07:00Z"/>
              </w:rPr>
            </w:pPr>
          </w:p>
          <w:p w14:paraId="463FC6C6" w14:textId="5DA0AB36" w:rsidR="00B82BDC" w:rsidRDefault="00B82BDC">
            <w:pPr>
              <w:pPrChange w:id="285" w:author="Steve Morgan (DATA PLATFORM CSA)" w:date="2019-08-29T14:07:00Z">
                <w:pPr>
                  <w:ind w:left="720"/>
                </w:pPr>
              </w:pPrChange>
            </w:pPr>
            <w:ins w:id="286" w:author="Steve Morgan (DATA PLATFORM CSA)" w:date="2019-08-29T14:07:00Z">
              <w:r>
                <w:t>Click ‘</w:t>
              </w:r>
              <w:r w:rsidRPr="00F94E6F">
                <w:rPr>
                  <w:b/>
                  <w:color w:val="4472C4" w:themeColor="accent1"/>
                </w:rPr>
                <w:t>Connect’</w:t>
              </w:r>
            </w:ins>
          </w:p>
        </w:tc>
        <w:tc>
          <w:tcPr>
            <w:tcW w:w="7748" w:type="dxa"/>
            <w:tcPrChange w:id="28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F2021B6" w14:textId="353BF63E" w:rsidR="00916EB1" w:rsidRDefault="00124346" w:rsidP="00981BC6">
            <w:pPr>
              <w:jc w:val="center"/>
            </w:pPr>
            <w:del w:id="288" w:author="Steve Morgan (DATA PLATFORM CSA)" w:date="2019-08-29T14:06:00Z">
              <w:r w:rsidDel="00301C0D">
                <w:rPr>
                  <w:noProof/>
                </w:rPr>
                <w:drawing>
                  <wp:inline distT="0" distB="0" distL="0" distR="0" wp14:anchorId="1E6AF926" wp14:editId="6498646A">
                    <wp:extent cx="4859216" cy="2483916"/>
                    <wp:effectExtent l="0" t="0" r="0" b="0"/>
                    <wp:docPr id="4" name="Picture 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7135" cy="249307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289" w:author="Steve Morgan (DATA PLATFORM CSA)" w:date="2019-08-29T14:07:00Z">
              <w:r w:rsidR="00B82BDC" w:rsidRPr="00B82BDC">
                <w:rPr>
                  <w:noProof/>
                </w:rPr>
                <w:drawing>
                  <wp:inline distT="0" distB="0" distL="0" distR="0" wp14:anchorId="58626AAF" wp14:editId="52A3A453">
                    <wp:extent cx="2009790" cy="2762270"/>
                    <wp:effectExtent l="0" t="0" r="9525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B97C9D" w14:textId="1CE52DF0" w:rsidR="00124346" w:rsidRDefault="00124346"/>
        </w:tc>
        <w:tc>
          <w:tcPr>
            <w:tcW w:w="2977" w:type="dxa"/>
            <w:tcPrChange w:id="29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6A611CA6" w14:textId="77777777" w:rsidR="006D5E5B" w:rsidRDefault="005F3DB1">
            <w:pPr>
              <w:rPr>
                <w:ins w:id="291" w:author="Steve Morgan (DATA PLATFORM CSA)" w:date="2019-08-29T14:08:00Z"/>
              </w:rPr>
            </w:pPr>
            <w:r>
              <w:t xml:space="preserve">When performing this within your own subscription </w:t>
            </w:r>
            <w:r w:rsidR="003E2C9B">
              <w:t xml:space="preserve">you will enter the host, authentication and connection types according to your company </w:t>
            </w:r>
            <w:r w:rsidR="00785A0F">
              <w:t xml:space="preserve">guidelines and practices. </w:t>
            </w:r>
          </w:p>
          <w:p w14:paraId="2FEE8CDA" w14:textId="09C6F92A" w:rsidR="006D5E5B" w:rsidRPr="008225DB" w:rsidRDefault="006D5E5B">
            <w:pPr>
              <w:rPr>
                <w:ins w:id="292" w:author="Steve Morgan (DATA PLATFORM CSA)" w:date="2019-08-29T14:08:00Z"/>
                <w:i/>
                <w:iCs/>
                <w:color w:val="FF0000"/>
                <w:rPrChange w:id="293" w:author="Steve Morgan (DATA PLATFORM CSA)" w:date="2019-08-29T14:09:00Z">
                  <w:rPr>
                    <w:ins w:id="294" w:author="Steve Morgan (DATA PLATFORM CSA)" w:date="2019-08-29T14:08:00Z"/>
                  </w:rPr>
                </w:rPrChange>
              </w:rPr>
            </w:pPr>
            <w:ins w:id="295" w:author="Steve Morgan (DATA PLATFORM CSA)" w:date="2019-08-29T14:08:00Z">
              <w:r w:rsidRPr="008225DB">
                <w:rPr>
                  <w:i/>
                  <w:iCs/>
                  <w:color w:val="FF0000"/>
                  <w:rPrChange w:id="296" w:author="Steve Morgan (DATA PLATFORM CSA)" w:date="2019-08-29T14:09:00Z">
                    <w:rPr/>
                  </w:rPrChange>
                </w:rPr>
                <w:t>Bear in mind that DMA needs to connect</w:t>
              </w:r>
            </w:ins>
            <w:ins w:id="297" w:author="Steve Morgan (DATA PLATFORM CSA)" w:date="2019-08-29T14:09:00Z">
              <w:r w:rsidR="008225DB">
                <w:rPr>
                  <w:i/>
                  <w:iCs/>
                  <w:color w:val="FF0000"/>
                </w:rPr>
                <w:t xml:space="preserve"> to a source</w:t>
              </w:r>
              <w:r w:rsidR="00D15B8A">
                <w:rPr>
                  <w:i/>
                  <w:iCs/>
                  <w:color w:val="FF0000"/>
                </w:rPr>
                <w:t xml:space="preserve"> </w:t>
              </w:r>
              <w:r w:rsidR="008225DB">
                <w:rPr>
                  <w:i/>
                  <w:iCs/>
                  <w:color w:val="FF0000"/>
                </w:rPr>
                <w:t>SQL Server</w:t>
              </w:r>
            </w:ins>
            <w:ins w:id="298" w:author="Steve Morgan (DATA PLATFORM CSA)" w:date="2019-08-29T14:08:00Z">
              <w:r w:rsidRPr="008225DB">
                <w:rPr>
                  <w:i/>
                  <w:iCs/>
                  <w:color w:val="FF0000"/>
                  <w:rPrChange w:id="299" w:author="Steve Morgan (DATA PLATFORM CSA)" w:date="2019-08-29T14:09:00Z">
                    <w:rPr/>
                  </w:rPrChange>
                </w:rPr>
                <w:t xml:space="preserve"> using an account that belongs to the sysadmin role.</w:t>
              </w:r>
            </w:ins>
          </w:p>
          <w:p w14:paraId="41EE4EFA" w14:textId="2A94F7AE" w:rsidR="00916EB1" w:rsidRDefault="00785A0F">
            <w:r>
              <w:t xml:space="preserve">As this document is produced within a workshop environment </w:t>
            </w:r>
            <w:r w:rsidR="0089435E">
              <w:t>Active Directory, Certificates and encryption has not been setup.</w:t>
            </w:r>
          </w:p>
        </w:tc>
      </w:tr>
      <w:tr w:rsidR="001F0C61" w:rsidDel="00763CCE" w14:paraId="72D74A86" w14:textId="492FBB77" w:rsidTr="00763CCE">
        <w:trPr>
          <w:trHeight w:val="288"/>
          <w:del w:id="300" w:author="Steve Morgan (DATA PLATFORM CSA)" w:date="2019-08-29T13:04:00Z"/>
          <w:trPrChange w:id="30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0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EB426CF" w14:textId="4B03F7D0" w:rsidR="00611CB2" w:rsidDel="00763CCE" w:rsidRDefault="00611CB2">
            <w:pPr>
              <w:rPr>
                <w:del w:id="303" w:author="Steve Morgan (DATA PLATFORM CSA)" w:date="2019-08-29T13:04:00Z"/>
              </w:rPr>
            </w:pPr>
          </w:p>
        </w:tc>
        <w:tc>
          <w:tcPr>
            <w:tcW w:w="7748" w:type="dxa"/>
            <w:tcPrChange w:id="304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041B774" w14:textId="7246CF16" w:rsidR="00611CB2" w:rsidDel="00763CCE" w:rsidRDefault="00611CB2">
            <w:pPr>
              <w:rPr>
                <w:del w:id="305" w:author="Steve Morgan (DATA PLATFORM CSA)" w:date="2019-08-29T13:04:00Z"/>
              </w:rPr>
            </w:pPr>
          </w:p>
        </w:tc>
        <w:tc>
          <w:tcPr>
            <w:tcW w:w="2977" w:type="dxa"/>
            <w:tcPrChange w:id="306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427B854" w14:textId="218367BE" w:rsidR="00611CB2" w:rsidDel="00763CCE" w:rsidRDefault="00611CB2">
            <w:pPr>
              <w:rPr>
                <w:del w:id="307" w:author="Steve Morgan (DATA PLATFORM CSA)" w:date="2019-08-29T13:04:00Z"/>
              </w:rPr>
            </w:pPr>
          </w:p>
        </w:tc>
      </w:tr>
      <w:tr w:rsidR="001F0C61" w14:paraId="3E9A0B8C" w14:textId="77777777" w:rsidTr="00763CCE">
        <w:trPr>
          <w:trHeight w:val="288"/>
          <w:trPrChange w:id="30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0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2F03A04" w14:textId="10F3A952" w:rsidR="00611CB2" w:rsidRDefault="00211BA1">
            <w:ins w:id="310" w:author="Steve Morgan (DATA PLATFORM CSA)" w:date="2019-08-29T14:10:00Z">
              <w:r>
                <w:t xml:space="preserve">Select </w:t>
              </w:r>
            </w:ins>
            <w:ins w:id="311" w:author="Steve Morgan (DATA PLATFORM CSA)" w:date="2019-08-29T14:12:00Z">
              <w:r w:rsidR="00107033" w:rsidRPr="00107033">
                <w:rPr>
                  <w:b/>
                  <w:bCs/>
                  <w:rPrChange w:id="312" w:author="Steve Morgan (DATA PLATFORM CSA)" w:date="2019-08-29T14:12:00Z">
                    <w:rPr/>
                  </w:rPrChange>
                </w:rPr>
                <w:t>only</w:t>
              </w:r>
              <w:r w:rsidR="00107033">
                <w:t xml:space="preserve"> </w:t>
              </w:r>
            </w:ins>
            <w:ins w:id="313" w:author="Steve Morgan (DATA PLATFORM CSA)" w:date="2019-08-29T14:10:00Z">
              <w:r>
                <w:t xml:space="preserve">the 3 database </w:t>
              </w:r>
              <w:r w:rsidR="001F3081">
                <w:t xml:space="preserve">used by your </w:t>
              </w:r>
            </w:ins>
            <w:del w:id="314" w:author="Steve Morgan (DATA PLATFORM CSA)" w:date="2019-08-29T14:10:00Z">
              <w:r w:rsidR="0047065B" w:rsidDel="001F3081">
                <w:delText xml:space="preserve">The three databases associated with the </w:delText>
              </w:r>
            </w:del>
            <w:r w:rsidR="0047065B">
              <w:t>‘</w:t>
            </w:r>
            <w:r w:rsidR="008A1676">
              <w:t xml:space="preserve">Online Transaction Monitor’ </w:t>
            </w:r>
            <w:del w:id="315" w:author="Steve Morgan (DATA PLATFORM CSA)" w:date="2019-08-29T14:10:00Z">
              <w:r w:rsidR="008A1676" w:rsidDel="001F3081">
                <w:delText>are:</w:delText>
              </w:r>
            </w:del>
            <w:ins w:id="316" w:author="Steve Morgan (DATA PLATFORM CSA)" w:date="2019-08-29T14:10:00Z">
              <w:r w:rsidR="001F3081">
                <w:t xml:space="preserve">app. These will </w:t>
              </w:r>
            </w:ins>
            <w:ins w:id="317" w:author="Steve Morgan (DATA PLATFORM CSA)" w:date="2019-08-29T14:11:00Z">
              <w:r w:rsidR="001F3081">
                <w:t xml:space="preserve">have a TEAMXX prefix where XX </w:t>
              </w:r>
              <w:r w:rsidR="00C47DB8">
                <w:t>should be replaced by your team number.</w:t>
              </w:r>
            </w:ins>
          </w:p>
          <w:p w14:paraId="1AECFD68" w14:textId="77777777" w:rsidR="008A1676" w:rsidRDefault="008A1676"/>
          <w:p w14:paraId="2624C12E" w14:textId="14375AA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18" w:author="Steve Morgan (DATA PLATFORM CSA)" w:date="2019-08-29T14:09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19" w:author="Steve Morgan (DATA PLATFORM CSA)" w:date="2019-08-29T14:09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LocalMasterDataDb</w:t>
            </w:r>
            <w:proofErr w:type="spellEnd"/>
            <w:del w:id="320" w:author="Steve Morgan (DATA PLATFORM CSA)" w:date="2019-08-29T14:09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6B13CC3A" w14:textId="2757AC5D" w:rsidR="00DC169C" w:rsidRPr="00EE7661" w:rsidRDefault="00B65607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  <w:pPrChange w:id="321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proofErr w:type="spellStart"/>
            <w:ins w:id="322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SharedMasterDb</w:t>
            </w:r>
            <w:proofErr w:type="spellEnd"/>
            <w:del w:id="323" w:author="Steve Morgan (DATA PLATFORM CSA)" w:date="2019-08-29T14:10:00Z">
              <w:r w:rsidR="00DC169C" w:rsidRPr="00EE7661" w:rsidDel="00B65607">
                <w:rPr>
                  <w:rFonts w:ascii="Calibri" w:hAnsi="Calibri" w:cs="Calibri"/>
                  <w:b/>
                  <w:bCs/>
                  <w:color w:val="FF0000"/>
                </w:rPr>
                <w:delText>x</w:delText>
              </w:r>
            </w:del>
          </w:p>
          <w:p w14:paraId="718EAC57" w14:textId="2F7411E3" w:rsidR="00DC169C" w:rsidRDefault="00211BA1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pPrChange w:id="324" w:author="Steve Morgan (DATA PLATFORM CSA)" w:date="2019-08-29T14:10:00Z">
                <w:pPr>
                  <w:autoSpaceDE w:val="0"/>
                  <w:autoSpaceDN w:val="0"/>
                  <w:adjustRightInd w:val="0"/>
                  <w:spacing w:after="120"/>
                  <w:ind w:left="720"/>
                </w:pPr>
              </w:pPrChange>
            </w:pPr>
            <w:ins w:id="325" w:author="Steve Morgan (DATA PLATFORM CSA)" w:date="2019-08-29T14:10:00Z">
              <w:r w:rsidRPr="00EE7661">
                <w:rPr>
                  <w:rFonts w:ascii="Calibri" w:hAnsi="Calibri" w:cs="Calibri"/>
                  <w:b/>
                  <w:bCs/>
                  <w:color w:val="FF0000"/>
                </w:rPr>
                <w:t>TEAMXX_</w:t>
              </w:r>
            </w:ins>
            <w:r w:rsidR="00DC169C" w:rsidRPr="00EE7661">
              <w:rPr>
                <w:rFonts w:ascii="Calibri" w:hAnsi="Calibri" w:cs="Calibri"/>
                <w:b/>
                <w:bCs/>
                <w:color w:val="FF0000"/>
              </w:rPr>
              <w:t>TenantDataDb</w:t>
            </w:r>
            <w:del w:id="326" w:author="Steve Morgan (DATA PLATFORM CSA)" w:date="2019-08-29T14:10:00Z">
              <w:r w:rsidR="00DC169C" w:rsidDel="00211BA1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592C29D3" w14:textId="77777777" w:rsidR="008A1676" w:rsidRDefault="008A1676"/>
          <w:p w14:paraId="6F91CD94" w14:textId="4E9533A6" w:rsidR="008514E5" w:rsidRDefault="008514E5">
            <w:del w:id="327" w:author="Steve Morgan (DATA PLATFORM CSA)" w:date="2019-08-29T14:12:00Z">
              <w:r w:rsidDel="00415F09">
                <w:delText xml:space="preserve">Select </w:delText>
              </w:r>
            </w:del>
            <w:ins w:id="328" w:author="Steve Morgan (DATA PLATFORM CSA)" w:date="2019-08-29T14:12:00Z">
              <w:r w:rsidR="00415F09">
                <w:t xml:space="preserve">Click </w:t>
              </w:r>
            </w:ins>
            <w:r>
              <w:t>‘</w:t>
            </w:r>
            <w:r w:rsidRPr="00A84CE6">
              <w:rPr>
                <w:b/>
                <w:color w:val="4472C4" w:themeColor="accent1"/>
              </w:rPr>
              <w:t>Add’</w:t>
            </w:r>
            <w:r w:rsidRPr="00A84CE6">
              <w:rPr>
                <w:color w:val="4472C4" w:themeColor="accent1"/>
              </w:rPr>
              <w:t xml:space="preserve"> </w:t>
            </w:r>
            <w:r>
              <w:t xml:space="preserve">to add them </w:t>
            </w:r>
            <w:r w:rsidR="00666089">
              <w:t xml:space="preserve">to the </w:t>
            </w:r>
            <w:del w:id="329" w:author="Steve Morgan (DATA PLATFORM CSA)" w:date="2019-08-29T14:12:00Z">
              <w:r w:rsidR="00666089" w:rsidDel="00415F09">
                <w:delText>evaluation</w:delText>
              </w:r>
            </w:del>
            <w:ins w:id="330" w:author="Steve Morgan (DATA PLATFORM CSA)" w:date="2019-08-29T14:12:00Z">
              <w:r w:rsidR="00415F09">
                <w:t>assessment</w:t>
              </w:r>
            </w:ins>
            <w:r w:rsidR="00666089">
              <w:t>.</w:t>
            </w:r>
          </w:p>
        </w:tc>
        <w:tc>
          <w:tcPr>
            <w:tcW w:w="7748" w:type="dxa"/>
            <w:tcPrChange w:id="33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F08EFBC" w14:textId="1A0220B7" w:rsidR="00611CB2" w:rsidRDefault="00E7692F" w:rsidP="00981BC6">
            <w:pPr>
              <w:jc w:val="center"/>
            </w:pPr>
            <w:del w:id="332" w:author="Steve Morgan (DATA PLATFORM CSA)" w:date="2019-08-29T14:11:00Z">
              <w:r w:rsidDel="00107033">
                <w:rPr>
                  <w:noProof/>
                </w:rPr>
                <w:drawing>
                  <wp:inline distT="0" distB="0" distL="0" distR="0" wp14:anchorId="64AEEA44" wp14:editId="5E4F5A0C">
                    <wp:extent cx="2836984" cy="3875680"/>
                    <wp:effectExtent l="0" t="0" r="190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33" w:author="Steve Morgan (DATA PLATFORM CSA)" w:date="2019-08-29T14:11:00Z">
              <w:r w:rsidR="00107033">
                <w:rPr>
                  <w:noProof/>
                </w:rPr>
                <w:t xml:space="preserve"> </w:t>
              </w:r>
              <w:r w:rsidR="00107033" w:rsidRPr="00107033">
                <w:rPr>
                  <w:noProof/>
                </w:rPr>
                <w:drawing>
                  <wp:inline distT="0" distB="0" distL="0" distR="0" wp14:anchorId="23486FD5" wp14:editId="1FAB9B1B">
                    <wp:extent cx="2186609" cy="2752626"/>
                    <wp:effectExtent l="0" t="0" r="4445" b="0"/>
                    <wp:docPr id="1904639456" name="Picture 190463945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9A49D13" w14:textId="77777777" w:rsidR="00E7692F" w:rsidRDefault="00E7692F"/>
          <w:p w14:paraId="4788A9BD" w14:textId="35A8A316" w:rsidR="00821458" w:rsidRDefault="00821458"/>
        </w:tc>
        <w:tc>
          <w:tcPr>
            <w:tcW w:w="2977" w:type="dxa"/>
            <w:tcPrChange w:id="334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2F1F4A0" w14:textId="77777777" w:rsidR="00611CB2" w:rsidRDefault="000676AD">
            <w:pPr>
              <w:rPr>
                <w:ins w:id="335" w:author="Steve Morgan (DATA PLATFORM CSA)" w:date="2019-08-29T14:13:00Z"/>
              </w:rPr>
            </w:pPr>
            <w:r>
              <w:t xml:space="preserve">DMA will </w:t>
            </w:r>
            <w:del w:id="336" w:author="Steve Morgan (DATA PLATFORM CSA)" w:date="2019-08-29T14:12:00Z">
              <w:r w:rsidDel="007545F9">
                <w:delText xml:space="preserve">evaluate </w:delText>
              </w:r>
            </w:del>
            <w:ins w:id="337" w:author="Steve Morgan (DATA PLATFORM CSA)" w:date="2019-08-29T14:12:00Z">
              <w:r w:rsidR="007545F9">
                <w:t xml:space="preserve">show all </w:t>
              </w:r>
            </w:ins>
            <w:del w:id="338" w:author="Steve Morgan (DATA PLATFORM CSA)" w:date="2019-08-29T14:12:00Z">
              <w:r w:rsidDel="007545F9">
                <w:delText xml:space="preserve">the </w:delText>
              </w:r>
            </w:del>
            <w:r>
              <w:t>database</w:t>
            </w:r>
            <w:ins w:id="339" w:author="Steve Morgan (DATA PLATFORM CSA)" w:date="2019-08-29T14:12:00Z">
              <w:r w:rsidR="007545F9">
                <w:t>s</w:t>
              </w:r>
            </w:ins>
            <w:r>
              <w:t xml:space="preserve"> located on the Source host and display</w:t>
            </w:r>
            <w:r w:rsidR="00E20CE5">
              <w:t xml:space="preserve"> them</w:t>
            </w:r>
            <w:ins w:id="340" w:author="Steve Morgan (DATA PLATFORM CSA)" w:date="2019-08-29T14:13:00Z">
              <w:r w:rsidR="002A4EC6">
                <w:t xml:space="preserve"> so you can decide which ones to include in this assessment project.</w:t>
              </w:r>
            </w:ins>
            <w:del w:id="341" w:author="Steve Morgan (DATA PLATFORM CSA)" w:date="2019-08-29T14:13:00Z">
              <w:r w:rsidR="00E20CE5" w:rsidDel="002A4EC6">
                <w:delText>.</w:delText>
              </w:r>
            </w:del>
          </w:p>
          <w:p w14:paraId="28426595" w14:textId="77777777" w:rsidR="002A4EC6" w:rsidRDefault="002A4EC6">
            <w:pPr>
              <w:rPr>
                <w:ins w:id="342" w:author="Steve Morgan (DATA PLATFORM CSA)" w:date="2019-08-29T14:13:00Z"/>
              </w:rPr>
            </w:pPr>
          </w:p>
          <w:p w14:paraId="60E4A4FB" w14:textId="3794AEFF" w:rsidR="002A4EC6" w:rsidRDefault="002A4EC6">
            <w:ins w:id="343" w:author="Steve Morgan (DATA PLATFORM CSA)" w:date="2019-08-29T14:13:00Z">
              <w:r>
                <w:t>Note that you can assess multiple databases a t the same time.</w:t>
              </w:r>
            </w:ins>
          </w:p>
        </w:tc>
      </w:tr>
      <w:tr w:rsidR="001F0C61" w14:paraId="0C67A95D" w14:textId="77777777" w:rsidTr="00763CCE">
        <w:trPr>
          <w:trHeight w:val="288"/>
          <w:trPrChange w:id="34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4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2FF78475" w14:textId="7BC49563" w:rsidR="00611CB2" w:rsidRDefault="00666089">
            <w:r>
              <w:t>You should now see the screen on the right</w:t>
            </w:r>
            <w:ins w:id="346" w:author="Steve Morgan (DATA PLATFORM CSA)" w:date="2019-08-29T14:14:00Z">
              <w:r w:rsidR="00C6691F">
                <w:t xml:space="preserve"> with the relevant TEAMXX databases listed</w:t>
              </w:r>
            </w:ins>
            <w:del w:id="347" w:author="Steve Morgan (DATA PLATFORM CSA)" w:date="2019-08-29T14:15:00Z">
              <w:r w:rsidDel="00C6691F">
                <w:delText xml:space="preserve">, or the equivalent </w:delText>
              </w:r>
              <w:r w:rsidR="008E3809" w:rsidDel="00C6691F">
                <w:delText>datasource</w:delText>
              </w:r>
              <w:r w:rsidDel="00C6691F">
                <w:delText xml:space="preserve"> that you have selected.</w:delText>
              </w:r>
            </w:del>
            <w:ins w:id="348" w:author="Steve Morgan (DATA PLATFORM CSA)" w:date="2019-08-29T14:15:00Z">
              <w:r w:rsidR="00C6691F">
                <w:t>.</w:t>
              </w:r>
            </w:ins>
          </w:p>
          <w:p w14:paraId="54E85446" w14:textId="77777777" w:rsidR="00A84CE6" w:rsidRDefault="00A84CE6"/>
          <w:p w14:paraId="49FD28CB" w14:textId="77777777" w:rsidR="00A84CE6" w:rsidRDefault="00A84CE6"/>
          <w:p w14:paraId="58AC9C2E" w14:textId="6FD98BFC" w:rsidR="00A84CE6" w:rsidRDefault="00A84CE6">
            <w:r>
              <w:t>Select ‘</w:t>
            </w:r>
            <w:r w:rsidRPr="00A84CE6">
              <w:rPr>
                <w:b/>
                <w:color w:val="4472C4" w:themeColor="accent1"/>
              </w:rPr>
              <w:t>Start Assessment’</w:t>
            </w:r>
          </w:p>
        </w:tc>
        <w:tc>
          <w:tcPr>
            <w:tcW w:w="7748" w:type="dxa"/>
            <w:tcPrChange w:id="34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0D28F297" w14:textId="4A9AA603" w:rsidR="00611CB2" w:rsidRDefault="008514E5" w:rsidP="00981BC6">
            <w:pPr>
              <w:jc w:val="center"/>
            </w:pPr>
            <w:del w:id="350" w:author="Steve Morgan (DATA PLATFORM CSA)" w:date="2019-08-29T14:14:00Z">
              <w:r w:rsidDel="008D4808">
                <w:rPr>
                  <w:noProof/>
                </w:rPr>
                <w:drawing>
                  <wp:inline distT="0" distB="0" distL="0" distR="0" wp14:anchorId="6342AEE9" wp14:editId="4308128E">
                    <wp:extent cx="4603377" cy="2074293"/>
                    <wp:effectExtent l="0" t="0" r="6985" b="254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63656" cy="21014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51" w:author="Steve Morgan (DATA PLATFORM CSA)" w:date="2019-08-29T14:14:00Z">
              <w:r w:rsidR="008D4808">
                <w:rPr>
                  <w:noProof/>
                </w:rPr>
                <w:t xml:space="preserve"> </w:t>
              </w:r>
              <w:r w:rsidR="008D4808" w:rsidRPr="008D4808">
                <w:rPr>
                  <w:noProof/>
                </w:rPr>
                <w:drawing>
                  <wp:inline distT="0" distB="0" distL="0" distR="0" wp14:anchorId="7C4EADFD" wp14:editId="1CDF72B5">
                    <wp:extent cx="4669809" cy="2361538"/>
                    <wp:effectExtent l="0" t="0" r="0" b="1270"/>
                    <wp:docPr id="1904639457" name="Picture 190463945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0F065E7" w14:textId="3C57BE36" w:rsidR="00381386" w:rsidRDefault="00381386"/>
        </w:tc>
        <w:tc>
          <w:tcPr>
            <w:tcW w:w="2977" w:type="dxa"/>
            <w:tcPrChange w:id="35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031BD44" w14:textId="77777777" w:rsidR="00611CB2" w:rsidRDefault="00666089">
            <w:pPr>
              <w:rPr>
                <w:ins w:id="353" w:author="Steve Morgan (DATA PLATFORM CSA)" w:date="2019-08-29T14:15:00Z"/>
              </w:rPr>
            </w:pPr>
            <w:r>
              <w:t xml:space="preserve">Note: DMA allows you to </w:t>
            </w:r>
            <w:r w:rsidR="008E3809">
              <w:t>either ‘Add’ or ‘Remove’ additional data</w:t>
            </w:r>
            <w:ins w:id="354" w:author="Steve Morgan (DATA PLATFORM CSA)" w:date="2019-08-29T14:15:00Z">
              <w:r w:rsidR="00C6691F">
                <w:t xml:space="preserve"> </w:t>
              </w:r>
            </w:ins>
            <w:r w:rsidR="008E3809">
              <w:t>sources as needed at this point.</w:t>
            </w:r>
          </w:p>
          <w:p w14:paraId="3475407F" w14:textId="77777777" w:rsidR="00C6691F" w:rsidRDefault="00C6691F">
            <w:pPr>
              <w:rPr>
                <w:ins w:id="355" w:author="Steve Morgan (DATA PLATFORM CSA)" w:date="2019-08-29T14:15:00Z"/>
              </w:rPr>
            </w:pPr>
          </w:p>
          <w:p w14:paraId="51823CE9" w14:textId="39A82E0C" w:rsidR="00C6691F" w:rsidRDefault="00C6691F">
            <w:ins w:id="356" w:author="Steve Morgan (DATA PLATFORM CSA)" w:date="2019-08-29T14:15:00Z">
              <w:r>
                <w:t xml:space="preserve">Also note that DMA has identified what </w:t>
              </w:r>
              <w:r w:rsidR="00F55702">
                <w:t>compatibility level each source database is running under</w:t>
              </w:r>
              <w:r w:rsidR="00531069">
                <w:t>.</w:t>
              </w:r>
            </w:ins>
          </w:p>
        </w:tc>
      </w:tr>
      <w:tr w:rsidR="001F0C61" w14:paraId="4CFD454A" w14:textId="77777777" w:rsidTr="00763CCE">
        <w:trPr>
          <w:trHeight w:val="288"/>
          <w:trPrChange w:id="357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358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C8E82E" w14:textId="53EAC6EF" w:rsidR="00611CB2" w:rsidRDefault="000C560B">
            <w:r>
              <w:t xml:space="preserve">DMA will now show the results </w:t>
            </w:r>
            <w:del w:id="359" w:author="Steve Morgan (DATA PLATFORM CSA)" w:date="2019-08-29T14:35:00Z">
              <w:r w:rsidDel="004E3A81">
                <w:delText xml:space="preserve">from </w:delText>
              </w:r>
            </w:del>
            <w:ins w:id="360" w:author="Steve Morgan (DATA PLATFORM CSA)" w:date="2019-08-29T14:35:00Z">
              <w:r w:rsidR="004E3A81">
                <w:t xml:space="preserve">of </w:t>
              </w:r>
            </w:ins>
            <w:r>
              <w:t xml:space="preserve">the </w:t>
            </w:r>
            <w:del w:id="361" w:author="Steve Morgan (DATA PLATFORM CSA)" w:date="2019-08-29T14:24:00Z">
              <w:r w:rsidDel="004B66CB">
                <w:delText xml:space="preserve">tests </w:delText>
              </w:r>
            </w:del>
            <w:ins w:id="362" w:author="Steve Morgan (DATA PLATFORM CSA)" w:date="2019-08-29T14:24:00Z">
              <w:r w:rsidR="004B66CB">
                <w:t xml:space="preserve">assessment </w:t>
              </w:r>
            </w:ins>
            <w:ins w:id="363" w:author="Steve Morgan (DATA PLATFORM CSA)" w:date="2019-08-29T14:25:00Z">
              <w:r w:rsidR="004B66CB">
                <w:t xml:space="preserve">using 2 separate reports: </w:t>
              </w:r>
            </w:ins>
            <w:del w:id="364" w:author="Steve Morgan (DATA PLATFORM CSA)" w:date="2019-08-29T14:25:00Z">
              <w:r w:rsidDel="004B66CB">
                <w:delText>you selected earlier.</w:delText>
              </w:r>
            </w:del>
          </w:p>
          <w:p w14:paraId="5137FB89" w14:textId="2B148A1F" w:rsidR="000C560B" w:rsidRDefault="000C560B"/>
          <w:p w14:paraId="4E0394D0" w14:textId="197A5A27" w:rsidR="00CD7A39" w:rsidRPr="004B66CB" w:rsidDel="004B66CB" w:rsidRDefault="004B66CB">
            <w:pPr>
              <w:rPr>
                <w:del w:id="365" w:author="Steve Morgan (DATA PLATFORM CSA)" w:date="2019-08-29T14:25:00Z"/>
                <w:b/>
                <w:bCs/>
                <w:rPrChange w:id="366" w:author="Steve Morgan (DATA PLATFORM CSA)" w:date="2019-08-29T14:25:00Z">
                  <w:rPr>
                    <w:del w:id="367" w:author="Steve Morgan (DATA PLATFORM CSA)" w:date="2019-08-29T14:25:00Z"/>
                  </w:rPr>
                </w:rPrChange>
              </w:rPr>
            </w:pPr>
            <w:ins w:id="368" w:author="Steve Morgan (DATA PLATFORM CSA)" w:date="2019-08-29T14:25:00Z">
              <w:r>
                <w:t>‘</w:t>
              </w:r>
            </w:ins>
            <w:del w:id="369" w:author="Steve Morgan (DATA PLATFORM CSA)" w:date="2019-08-29T14:22:00Z">
              <w:r w:rsidR="00CD7A39" w:rsidRPr="004B66CB" w:rsidDel="00845344">
                <w:rPr>
                  <w:b/>
                  <w:bCs/>
                  <w:rPrChange w:id="370" w:author="Steve Morgan (DATA PLATFORM CSA)" w:date="2019-08-29T14:25:00Z">
                    <w:rPr/>
                  </w:rPrChange>
                </w:rPr>
                <w:delText>Note:</w:delText>
              </w:r>
            </w:del>
          </w:p>
          <w:p w14:paraId="33CF1990" w14:textId="1EA8E9AE" w:rsidR="000C560B" w:rsidRDefault="000C560B">
            <w:del w:id="371" w:author="Steve Morgan (DATA PLATFORM CSA)" w:date="2019-08-29T14:25:00Z">
              <w:r w:rsidRPr="004B66CB" w:rsidDel="004B66CB">
                <w:rPr>
                  <w:b/>
                  <w:bCs/>
                  <w:rPrChange w:id="372" w:author="Steve Morgan (DATA PLATFORM CSA)" w:date="2019-08-29T14:25:00Z">
                    <w:rPr/>
                  </w:rPrChange>
                </w:rPr>
                <w:delText>‘</w:delText>
              </w:r>
            </w:del>
            <w:r w:rsidRPr="004B66CB">
              <w:rPr>
                <w:b/>
                <w:bCs/>
                <w:rPrChange w:id="373" w:author="Steve Morgan (DATA PLATFORM CSA)" w:date="2019-08-29T14:25:00Z">
                  <w:rPr/>
                </w:rPrChange>
              </w:rPr>
              <w:t>SQL Server feature parity</w:t>
            </w:r>
            <w:r w:rsidR="000423DD">
              <w:t>’</w:t>
            </w:r>
            <w:r w:rsidR="00CD7A39">
              <w:t xml:space="preserve"> </w:t>
            </w:r>
            <w:ins w:id="374" w:author="Steve Morgan (DATA PLATFORM CSA)" w:date="2019-08-29T14:22:00Z">
              <w:r w:rsidR="002873BC">
                <w:t>which is a server level report highlighting an</w:t>
              </w:r>
            </w:ins>
            <w:ins w:id="375" w:author="Steve Morgan (DATA PLATFORM CSA)" w:date="2019-08-29T14:23:00Z">
              <w:r w:rsidR="00813218">
                <w:t>y</w:t>
              </w:r>
            </w:ins>
            <w:ins w:id="376" w:author="Steve Morgan (DATA PLATFORM CSA)" w:date="2019-08-29T14:22:00Z">
              <w:r w:rsidR="002873BC">
                <w:t xml:space="preserve"> server functionality </w:t>
              </w:r>
            </w:ins>
            <w:ins w:id="377" w:author="Steve Morgan (DATA PLATFORM CSA)" w:date="2019-08-29T14:23:00Z">
              <w:r w:rsidR="00813218">
                <w:t>(e.g. MSDTC</w:t>
              </w:r>
              <w:r w:rsidR="002F584E">
                <w:t xml:space="preserve">) </w:t>
              </w:r>
            </w:ins>
            <w:ins w:id="378" w:author="Steve Morgan (DATA PLATFORM CSA)" w:date="2019-08-29T14:22:00Z">
              <w:r w:rsidR="002873BC">
                <w:t>th</w:t>
              </w:r>
            </w:ins>
            <w:ins w:id="379" w:author="Steve Morgan (DATA PLATFORM CSA)" w:date="2019-08-29T14:23:00Z">
              <w:r w:rsidR="002F584E">
                <w:t>at</w:t>
              </w:r>
            </w:ins>
            <w:ins w:id="380" w:author="Steve Morgan (DATA PLATFORM CSA)" w:date="2019-08-29T14:22:00Z">
              <w:r w:rsidR="002873BC">
                <w:t xml:space="preserve"> </w:t>
              </w:r>
            </w:ins>
            <w:ins w:id="381" w:author="Steve Morgan (DATA PLATFORM CSA)" w:date="2019-08-29T14:23:00Z">
              <w:r w:rsidR="002F584E">
                <w:t xml:space="preserve">the </w:t>
              </w:r>
            </w:ins>
            <w:ins w:id="382" w:author="Steve Morgan (DATA PLATFORM CSA)" w:date="2019-08-29T14:22:00Z">
              <w:r w:rsidR="002873BC">
                <w:t>source DBs are using that isn</w:t>
              </w:r>
            </w:ins>
            <w:ins w:id="383" w:author="Steve Morgan (DATA PLATFORM CSA)" w:date="2019-08-29T14:23:00Z">
              <w:r w:rsidR="00813218">
                <w:t>’t</w:t>
              </w:r>
              <w:r w:rsidR="002F584E">
                <w:t xml:space="preserve"> fully supported on </w:t>
              </w:r>
            </w:ins>
            <w:ins w:id="384" w:author="Steve Morgan (DATA PLATFORM CSA)" w:date="2019-08-29T14:24:00Z">
              <w:r w:rsidR="002F584E">
                <w:t>the target – in this case Azure SQL Database.</w:t>
              </w:r>
              <w:r w:rsidR="00EB53A6">
                <w:t xml:space="preserve"> </w:t>
              </w:r>
            </w:ins>
            <w:del w:id="385" w:author="Steve Morgan (DATA PLATFORM CSA)" w:date="2019-08-29T14:24:00Z">
              <w:r w:rsidR="00CD7A39" w:rsidDel="00EB53A6">
                <w:delText>– t</w:delText>
              </w:r>
            </w:del>
            <w:ins w:id="386" w:author="Steve Morgan (DATA PLATFORM CSA)" w:date="2019-08-29T14:24:00Z">
              <w:r w:rsidR="00EB53A6">
                <w:t xml:space="preserve">In our assessment </w:t>
              </w:r>
            </w:ins>
            <w:r w:rsidR="00CD7A39">
              <w:t xml:space="preserve">here </w:t>
            </w:r>
            <w:r w:rsidR="00BF6048">
              <w:t>is one ‘Unsupported feature’ here (cross database queries).</w:t>
            </w:r>
          </w:p>
          <w:p w14:paraId="642FB055" w14:textId="148C99FA" w:rsidR="00BF6048" w:rsidRDefault="00BF6048"/>
          <w:p w14:paraId="70FBD147" w14:textId="64DF9D02" w:rsidR="00BF6048" w:rsidRDefault="00D3107F">
            <w:r>
              <w:t>‘</w:t>
            </w:r>
            <w:r w:rsidR="003D79BD" w:rsidRPr="003354ED">
              <w:rPr>
                <w:b/>
                <w:bCs/>
                <w:rPrChange w:id="387" w:author="Steve Morgan (DATA PLATFORM CSA)" w:date="2019-08-29T14:31:00Z">
                  <w:rPr/>
                </w:rPrChange>
              </w:rPr>
              <w:t>Compatibility</w:t>
            </w:r>
            <w:r w:rsidRPr="003354ED">
              <w:rPr>
                <w:b/>
                <w:bCs/>
                <w:rPrChange w:id="388" w:author="Steve Morgan (DATA PLATFORM CSA)" w:date="2019-08-29T14:31:00Z">
                  <w:rPr/>
                </w:rPrChange>
              </w:rPr>
              <w:t xml:space="preserve"> Issues</w:t>
            </w:r>
            <w:r>
              <w:t>’</w:t>
            </w:r>
            <w:ins w:id="389" w:author="Steve Morgan (DATA PLATFORM CSA)" w:date="2019-08-29T14:25:00Z">
              <w:r w:rsidR="004B66CB">
                <w:t xml:space="preserve"> which is a database level report detailing </w:t>
              </w:r>
            </w:ins>
            <w:ins w:id="390" w:author="Steve Morgan (DATA PLATFORM CSA)" w:date="2019-08-29T14:26:00Z">
              <w:r w:rsidR="00615F87">
                <w:t>individual objects</w:t>
              </w:r>
            </w:ins>
            <w:ins w:id="391" w:author="Steve Morgan (DATA PLATFORM CSA)" w:date="2019-08-29T14:27:00Z">
              <w:r w:rsidR="00615F87">
                <w:t xml:space="preserve"> that have compatibility </w:t>
              </w:r>
            </w:ins>
            <w:ins w:id="392" w:author="Steve Morgan (DATA PLATFORM CSA)" w:date="2019-08-29T14:25:00Z">
              <w:r w:rsidR="004B66CB">
                <w:t>issues</w:t>
              </w:r>
            </w:ins>
            <w:ins w:id="393" w:author="Steve Morgan (DATA PLATFORM CSA)" w:date="2019-08-29T14:27:00Z">
              <w:r w:rsidR="00615F87">
                <w:t>.</w:t>
              </w:r>
            </w:ins>
            <w:ins w:id="394" w:author="Steve Morgan (DATA PLATFORM CSA)" w:date="2019-08-29T14:25:00Z">
              <w:r w:rsidR="00C7526F">
                <w:t xml:space="preserve"> </w:t>
              </w:r>
            </w:ins>
          </w:p>
          <w:p w14:paraId="25F02B76" w14:textId="5E062CDC" w:rsidR="009A2666" w:rsidRPr="0056402E" w:rsidRDefault="009A2666">
            <w:pPr>
              <w:rPr>
                <w:rFonts w:ascii="Calibri" w:hAnsi="Calibri" w:cs="Calibri"/>
                <w:bCs/>
                <w:color w:val="000000" w:themeColor="text1"/>
                <w:rPrChange w:id="395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r>
              <w:t>Select ‘</w:t>
            </w:r>
            <w:ins w:id="396" w:author="Steve Morgan (DATA PLATFORM CSA)" w:date="2019-08-29T14:27:00Z">
              <w:r w:rsidR="00615F87" w:rsidRPr="00275CFB">
                <w:rPr>
                  <w:b/>
                  <w:bCs/>
                  <w:color w:val="FF0000"/>
                  <w:rPrChange w:id="397" w:author="Steve Morgan (DATA PLATFORM CSA)" w:date="2019-08-29T14:27:00Z">
                    <w:rPr/>
                  </w:rPrChange>
                </w:rPr>
                <w:t>TEAMXX_</w:t>
              </w:r>
            </w:ins>
            <w:r w:rsidR="0049258E" w:rsidRPr="00275CFB">
              <w:rPr>
                <w:rFonts w:ascii="Calibri" w:hAnsi="Calibri" w:cs="Calibri"/>
                <w:b/>
                <w:bCs/>
                <w:color w:val="FF0000"/>
                <w:rPrChange w:id="398" w:author="Steve Morgan (DATA PLATFORM CSA)" w:date="2019-08-29T14:27:00Z">
                  <w:rPr>
                    <w:rFonts w:ascii="Calibri" w:hAnsi="Calibri" w:cs="Calibri"/>
                    <w:color w:val="FF0000"/>
                    <w:sz w:val="24"/>
                    <w:szCs w:val="24"/>
                  </w:rPr>
                </w:rPrChange>
              </w:rPr>
              <w:t>TenantDataDb</w:t>
            </w:r>
            <w:del w:id="399" w:author="Steve Morgan (DATA PLATFORM CSA)" w:date="2019-08-29T14:27:00Z">
              <w:r w:rsidR="0049258E" w:rsidRPr="00CF2490" w:rsidDel="00615F87">
                <w:rPr>
                  <w:rFonts w:ascii="Calibri" w:hAnsi="Calibri" w:cs="Calibri"/>
                  <w:b/>
                  <w:bCs/>
                  <w:sz w:val="28"/>
                  <w:szCs w:val="28"/>
                  <w:rPrChange w:id="400" w:author="Steve Morgan (DATA PLATFORM CSA)" w:date="2019-08-29T14:27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  <w:r w:rsidR="0049258E" w:rsidRPr="00CF2490">
              <w:rPr>
                <w:rFonts w:ascii="Calibri" w:hAnsi="Calibri" w:cs="Calibri"/>
                <w:bCs/>
                <w:sz w:val="28"/>
                <w:szCs w:val="28"/>
                <w:rPrChange w:id="401" w:author="Steve Morgan (DATA PLATFORM CSA)" w:date="2019-08-29T14:27:00Z">
                  <w:rPr>
                    <w:rFonts w:ascii="Calibri" w:hAnsi="Calibri" w:cs="Calibri"/>
                    <w:bCs/>
                    <w:color w:val="FF0000"/>
                    <w:sz w:val="28"/>
                    <w:szCs w:val="28"/>
                  </w:rPr>
                </w:rPrChange>
              </w:rPr>
              <w:t>’</w:t>
            </w:r>
            <w:del w:id="402" w:author="Steve Morgan (DATA PLATFORM CSA)" w:date="2019-08-29T14:27:00Z">
              <w:r w:rsidR="0049258E" w:rsidDel="00CF2490">
                <w:rPr>
                  <w:rFonts w:ascii="Calibri" w:hAnsi="Calibri" w:cs="Calibri"/>
                  <w:bCs/>
                  <w:color w:val="FF0000"/>
                  <w:sz w:val="28"/>
                  <w:szCs w:val="28"/>
                </w:rPr>
                <w:delText>.</w:delText>
              </w:r>
            </w:del>
            <w:r w:rsidR="0049258E" w:rsidRPr="00ED65B0">
              <w:rPr>
                <w:rFonts w:ascii="Calibri" w:hAnsi="Calibri" w:cs="Calibri"/>
                <w:bCs/>
                <w:color w:val="000000" w:themeColor="text1"/>
                <w:sz w:val="24"/>
                <w:szCs w:val="28"/>
              </w:rPr>
              <w:t xml:space="preserve"> </w:t>
            </w:r>
            <w:ins w:id="403" w:author="Steve Morgan (DATA PLATFORM CSA)" w:date="2019-08-29T14:28:00Z">
              <w:r w:rsidR="000065A8" w:rsidRPr="0056402E">
                <w:rPr>
                  <w:rFonts w:ascii="Calibri" w:hAnsi="Calibri" w:cs="Calibri"/>
                  <w:bCs/>
                  <w:color w:val="000000" w:themeColor="text1"/>
                  <w:rPrChange w:id="40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 w:val="24"/>
                      <w:szCs w:val="28"/>
                    </w:rPr>
                  </w:rPrChange>
                </w:rPr>
                <w:t>Note the 4 ‘Migration blockers’</w:t>
              </w:r>
            </w:ins>
            <w:ins w:id="405" w:author="Steve Morgan (DATA PLATFORM CSA)" w:date="2019-08-29T14:31:00Z">
              <w:r w:rsidR="0056402E">
                <w:rPr>
                  <w:rFonts w:ascii="Calibri" w:hAnsi="Calibri" w:cs="Calibri"/>
                  <w:bCs/>
                  <w:color w:val="000000" w:themeColor="text1"/>
                </w:rPr>
                <w:t xml:space="preserve"> including CLR which the </w:t>
              </w:r>
            </w:ins>
            <w:del w:id="406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07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 xml:space="preserve">Notice that </w:delText>
              </w:r>
            </w:del>
            <w:ins w:id="408" w:author="Steve Morgan (DATA PLATFORM CSA)" w:date="2019-08-29T14:29:00Z">
              <w:r w:rsidR="002F4218" w:rsidRPr="0056402E">
                <w:rPr>
                  <w:rFonts w:ascii="Calibri" w:hAnsi="Calibri" w:cs="Calibri"/>
                  <w:bCs/>
                  <w:color w:val="000000" w:themeColor="text1"/>
                  <w:rPrChange w:id="409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database uses</w:t>
              </w:r>
            </w:ins>
            <w:ins w:id="410" w:author="Steve Morgan (DATA PLATFORM CSA)" w:date="2019-08-29T14:32:00Z">
              <w:r w:rsidR="00097D9B">
                <w:rPr>
                  <w:rFonts w:ascii="Calibri" w:hAnsi="Calibri" w:cs="Calibri"/>
                  <w:bCs/>
                  <w:color w:val="000000" w:themeColor="text1"/>
                </w:rPr>
                <w:t xml:space="preserve">. </w:t>
              </w:r>
            </w:ins>
            <w:del w:id="411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2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‘</w:delText>
              </w:r>
            </w:del>
            <w:del w:id="413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1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CLR</w:delText>
              </w:r>
            </w:del>
            <w:del w:id="415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16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’</w:delText>
              </w:r>
            </w:del>
            <w:del w:id="417" w:author="Steve Morgan (DATA PLATFORM CSA)" w:date="2019-08-29T14:32:00Z">
              <w:r w:rsidR="00ED65B0" w:rsidRPr="0056402E" w:rsidDel="00097D9B">
                <w:rPr>
                  <w:rFonts w:ascii="Calibri" w:hAnsi="Calibri" w:cs="Calibri"/>
                  <w:bCs/>
                  <w:color w:val="000000" w:themeColor="text1"/>
                  <w:rPrChange w:id="418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 xml:space="preserve"> </w:delText>
              </w:r>
            </w:del>
            <w:del w:id="419" w:author="Steve Morgan (DATA PLATFORM CSA)" w:date="2019-08-29T14:29:00Z">
              <w:r w:rsidR="00ED65B0"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0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is required for the application to run.</w:delText>
              </w:r>
            </w:del>
          </w:p>
          <w:p w14:paraId="7A10D604" w14:textId="72EF53D5" w:rsidR="00174D1F" w:rsidRPr="0056402E" w:rsidRDefault="00174D1F">
            <w:pPr>
              <w:rPr>
                <w:rFonts w:ascii="Calibri" w:hAnsi="Calibri" w:cs="Calibri"/>
                <w:bCs/>
                <w:color w:val="000000" w:themeColor="text1"/>
                <w:rPrChange w:id="421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</w:p>
          <w:p w14:paraId="5626C6FB" w14:textId="69022C46" w:rsidR="006C7324" w:rsidRPr="0056402E" w:rsidRDefault="00AA7EE4" w:rsidP="00AA7EE4">
            <w:pPr>
              <w:rPr>
                <w:ins w:id="422" w:author="Steve Morgan (DATA PLATFORM CSA)" w:date="2019-08-29T14:30:00Z"/>
                <w:rFonts w:ascii="Calibri" w:hAnsi="Calibri" w:cs="Calibri"/>
                <w:bCs/>
                <w:color w:val="000000" w:themeColor="text1"/>
                <w:rPrChange w:id="423" w:author="Steve Morgan (DATA PLATFORM CSA)" w:date="2019-08-29T14:31:00Z">
                  <w:rPr>
                    <w:ins w:id="424" w:author="Steve Morgan (DATA PLATFORM CSA)" w:date="2019-08-29T14:30:00Z"/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</w:pPr>
            <w:del w:id="425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6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‘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27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>CLR</w:t>
            </w:r>
            <w:del w:id="428" w:author="Steve Morgan (DATA PLATFORM CSA)" w:date="2019-08-29T14:29:00Z">
              <w:r w:rsidRPr="0056402E" w:rsidDel="008B171D">
                <w:rPr>
                  <w:rFonts w:ascii="Calibri" w:hAnsi="Calibri" w:cs="Calibri"/>
                  <w:bCs/>
                  <w:color w:val="000000" w:themeColor="text1"/>
                  <w:rPrChange w:id="429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delText>’</w:delText>
              </w:r>
            </w:del>
            <w:r w:rsidRPr="0056402E">
              <w:rPr>
                <w:rFonts w:ascii="Calibri" w:hAnsi="Calibri" w:cs="Calibri"/>
                <w:bCs/>
                <w:color w:val="000000" w:themeColor="text1"/>
                <w:rPrChange w:id="430" w:author="Steve Morgan (DATA PLATFORM CSA)" w:date="2019-08-29T14:31:00Z">
                  <w:rPr>
                    <w:rFonts w:ascii="Calibri" w:hAnsi="Calibri" w:cs="Calibri"/>
                    <w:bCs/>
                    <w:color w:val="000000" w:themeColor="text1"/>
                    <w:szCs w:val="28"/>
                  </w:rPr>
                </w:rPrChange>
              </w:rPr>
              <w:t xml:space="preserve"> is not supported on Azure SQL DB</w:t>
            </w:r>
            <w:ins w:id="431" w:author="Steve Morgan (DATA PLATFORM CSA)" w:date="2019-08-29T14:29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32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 xml:space="preserve"> but is supported by </w:t>
              </w:r>
            </w:ins>
            <w:ins w:id="433" w:author="Steve Morgan (DATA PLATFORM CSA)" w:date="2019-08-29T14:30:00Z">
              <w:r w:rsidR="006C7324" w:rsidRPr="0056402E">
                <w:rPr>
                  <w:rFonts w:ascii="Calibri" w:hAnsi="Calibri" w:cs="Calibri"/>
                  <w:bCs/>
                  <w:color w:val="000000" w:themeColor="text1"/>
                  <w:rPrChange w:id="434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Azure SQL Database Managed Instance (SQLMI)</w:t>
              </w:r>
              <w:r w:rsidR="00B228A8" w:rsidRPr="0056402E">
                <w:rPr>
                  <w:rFonts w:ascii="Calibri" w:hAnsi="Calibri" w:cs="Calibri"/>
                  <w:bCs/>
                  <w:color w:val="000000" w:themeColor="text1"/>
                  <w:rPrChange w:id="435" w:author="Steve Morgan (DATA PLATFORM CSA)" w:date="2019-08-29T14:31:00Z">
                    <w:rPr>
                      <w:rFonts w:ascii="Calibri" w:hAnsi="Calibri" w:cs="Calibri"/>
                      <w:bCs/>
                      <w:color w:val="000000" w:themeColor="text1"/>
                      <w:szCs w:val="28"/>
                    </w:rPr>
                  </w:rPrChange>
                </w:rPr>
                <w:t>.</w:t>
              </w:r>
            </w:ins>
          </w:p>
          <w:p w14:paraId="017B182B" w14:textId="713C7E16" w:rsidR="00AA7EE4" w:rsidDel="003354ED" w:rsidRDefault="00AA7EE4" w:rsidP="00AA7EE4">
            <w:pPr>
              <w:rPr>
                <w:del w:id="436" w:author="Steve Morgan (DATA PLATFORM CSA)" w:date="2019-08-29T14:31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437" w:author="Steve Morgan (DATA PLATFORM CSA)" w:date="2019-08-29T14:31:00Z"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. Azure SQL DB is a SQL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database</w:delText>
              </w:r>
              <w:r w:rsid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as a </w:delText>
              </w:r>
              <w:r w:rsidRPr="00DB60FF"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3354ED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6A5AD4ED" w14:textId="38BDF56C" w:rsidR="00AA7EE4" w:rsidDel="003354ED" w:rsidRDefault="00AA7EE4" w:rsidP="00AA7EE4">
            <w:pPr>
              <w:rPr>
                <w:del w:id="438" w:author="Steve Morgan (DATA PLATFORM CSA)" w:date="2019-08-29T14:31:00Z"/>
                <w:sz w:val="20"/>
              </w:rPr>
            </w:pPr>
          </w:p>
          <w:p w14:paraId="39A787DA" w14:textId="77E80096" w:rsidR="00AA7EE4" w:rsidRPr="00ED65B0" w:rsidDel="003354ED" w:rsidRDefault="00AA7EE4" w:rsidP="00AA7EE4">
            <w:pPr>
              <w:rPr>
                <w:del w:id="439" w:author="Steve Morgan (DATA PLATFORM CSA)" w:date="2019-08-29T14:31:00Z"/>
                <w:sz w:val="20"/>
              </w:rPr>
            </w:pPr>
            <w:del w:id="440" w:author="Steve Morgan (DATA PLATFORM CSA)" w:date="2019-08-29T14:31:00Z">
              <w:r w:rsidDel="003354ED">
                <w:rPr>
                  <w:sz w:val="20"/>
                </w:rPr>
                <w:delText xml:space="preserve">Azure SQL Database Managed Instance (SQLMI) does support CLR. SQLMI is the Microsoft SQL </w:delText>
              </w:r>
              <w:r w:rsidRPr="00456809" w:rsidDel="003354ED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3354ED">
                <w:rPr>
                  <w:color w:val="ED7D31" w:themeColor="accent2"/>
                  <w:sz w:val="20"/>
                </w:rPr>
                <w:delText xml:space="preserve"> </w:delText>
              </w:r>
              <w:r w:rsidDel="003354ED">
                <w:rPr>
                  <w:sz w:val="20"/>
                </w:rPr>
                <w:delText>as a Service.</w:delText>
              </w:r>
            </w:del>
          </w:p>
          <w:p w14:paraId="721D564F" w14:textId="1E9ACD9F" w:rsidR="00CD7A39" w:rsidRDefault="00CD7A39"/>
        </w:tc>
        <w:tc>
          <w:tcPr>
            <w:tcW w:w="7748" w:type="dxa"/>
            <w:tcPrChange w:id="441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39B24041" w14:textId="660D1D87" w:rsidR="00611CB2" w:rsidRDefault="00C80D26" w:rsidP="00981BC6">
            <w:pPr>
              <w:jc w:val="center"/>
            </w:pPr>
            <w:del w:id="442" w:author="Steve Morgan (DATA PLATFORM CSA)" w:date="2019-08-29T14:33:00Z">
              <w:r w:rsidDel="003B748D">
                <w:rPr>
                  <w:noProof/>
                </w:rPr>
                <w:drawing>
                  <wp:inline distT="0" distB="0" distL="0" distR="0" wp14:anchorId="74C1D1D5" wp14:editId="5CC2DC82">
                    <wp:extent cx="4551047" cy="2190750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3286" cy="22158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443" w:author="Steve Morgan (DATA PLATFORM CSA)" w:date="2019-08-29T14:33:00Z">
              <w:r w:rsidR="003B748D">
                <w:t xml:space="preserve"> </w:t>
              </w:r>
            </w:ins>
            <w:ins w:id="444" w:author="Steve Morgan (DATA PLATFORM CSA)" w:date="2019-08-29T14:33:00Z">
              <w:r w:rsidR="00411CE0">
                <w:object w:dxaOrig="10763" w:dyaOrig="5655" w14:anchorId="1532B20F">
                  <v:shape id="_x0000_i1026" type="#_x0000_t75" style="width:376.5pt;height:198pt" o:ole="">
                    <v:imagedata r:id="rId35" o:title=""/>
                  </v:shape>
                  <o:OLEObject Type="Embed" ProgID="PBrush" ShapeID="_x0000_i1026" DrawAspect="Content" ObjectID="_1629398257" r:id="rId36"/>
                </w:object>
              </w:r>
            </w:ins>
          </w:p>
          <w:p w14:paraId="6A84F6A1" w14:textId="22372C7B" w:rsidR="006F5780" w:rsidRDefault="006F5780"/>
        </w:tc>
        <w:tc>
          <w:tcPr>
            <w:tcW w:w="2977" w:type="dxa"/>
            <w:tcPrChange w:id="445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AC6721A" w14:textId="314DF0F2" w:rsidR="00611CB2" w:rsidRDefault="006D0F34">
            <w:r>
              <w:t xml:space="preserve">Note: Toggle the parity and compatibility </w:t>
            </w:r>
            <w:ins w:id="446" w:author="Steve Morgan (DATA PLATFORM CSA)" w:date="2019-08-29T14:35:00Z">
              <w:r w:rsidR="004E3A81">
                <w:t>i</w:t>
              </w:r>
            </w:ins>
            <w:del w:id="447" w:author="Steve Morgan (DATA PLATFORM CSA)" w:date="2019-08-29T14:35:00Z">
              <w:r w:rsidR="00FF0135" w:rsidDel="004E3A81">
                <w:delText>I</w:delText>
              </w:r>
            </w:del>
            <w:r w:rsidR="00FF0135">
              <w:t xml:space="preserve">ssues radio button (top left) to </w:t>
            </w:r>
            <w:ins w:id="448" w:author="Steve Morgan (DATA PLATFORM CSA)" w:date="2019-08-29T14:35:00Z">
              <w:r w:rsidR="004E3A81">
                <w:t xml:space="preserve">switch between the 2 reports. </w:t>
              </w:r>
            </w:ins>
            <w:del w:id="449" w:author="Steve Morgan (DATA PLATFORM CSA)" w:date="2019-08-29T14:35:00Z">
              <w:r w:rsidR="00FF0135" w:rsidDel="004E3A81">
                <w:delText>see how DMA</w:delText>
              </w:r>
              <w:r w:rsidR="000423DD" w:rsidDel="004E3A81">
                <w:delText>.</w:delText>
              </w:r>
            </w:del>
          </w:p>
          <w:p w14:paraId="23669CD9" w14:textId="77777777" w:rsidR="000423DD" w:rsidRDefault="000423DD"/>
          <w:p w14:paraId="6028F8FB" w14:textId="3A9F6B00" w:rsidR="000423DD" w:rsidRDefault="000423DD">
            <w:r>
              <w:t xml:space="preserve">‘SQL Server feature parity’ shows </w:t>
            </w:r>
            <w:r w:rsidR="00CD7A39">
              <w:t>what features are not supported in the target data</w:t>
            </w:r>
            <w:ins w:id="450" w:author="Steve Morgan (DATA PLATFORM CSA)" w:date="2019-08-29T14:30:00Z">
              <w:r w:rsidR="00B228A8">
                <w:t xml:space="preserve"> </w:t>
              </w:r>
            </w:ins>
            <w:r w:rsidR="00CD7A39">
              <w:t xml:space="preserve">source. </w:t>
            </w:r>
            <w:r w:rsidR="005656C3">
              <w:t>Under ‘Details’ and ‘Databases’ you will find remedial action that</w:t>
            </w:r>
            <w:r w:rsidR="00796235">
              <w:t xml:space="preserve"> are</w:t>
            </w:r>
            <w:r w:rsidR="005656C3">
              <w:t xml:space="preserve"> </w:t>
            </w:r>
            <w:proofErr w:type="gramStart"/>
            <w:r w:rsidR="003D79BD">
              <w:t>required</w:t>
            </w:r>
            <w:proofErr w:type="gramEnd"/>
            <w:r w:rsidR="005656C3">
              <w:t xml:space="preserve"> and the databases impacted.</w:t>
            </w:r>
          </w:p>
          <w:p w14:paraId="44D6423E" w14:textId="77777777" w:rsidR="003C434C" w:rsidRDefault="003C434C"/>
          <w:p w14:paraId="617C0C89" w14:textId="77777777" w:rsidR="003C434C" w:rsidRDefault="003C434C">
            <w:r>
              <w:t>‘</w:t>
            </w:r>
            <w:r w:rsidR="003D79BD">
              <w:t>Compatibility</w:t>
            </w:r>
            <w:r>
              <w:t xml:space="preserve"> Issues’ shows</w:t>
            </w:r>
            <w:r w:rsidR="007C4544">
              <w:t xml:space="preserve">, over the compatibility tabs, issues that need to be addressed </w:t>
            </w:r>
            <w:r w:rsidR="00796235">
              <w:t xml:space="preserve">to permit the database(s) to run, in the chosen </w:t>
            </w:r>
            <w:r w:rsidR="002679CD">
              <w:t>compatibility level (e.</w:t>
            </w:r>
            <w:r w:rsidR="00732B77">
              <w:t>g</w:t>
            </w:r>
            <w:r w:rsidR="002679CD">
              <w:t>. 140, 130, 120, 110)</w:t>
            </w:r>
            <w:r w:rsidR="00732B77">
              <w:t>.</w:t>
            </w:r>
          </w:p>
          <w:p w14:paraId="7EDD507A" w14:textId="77777777" w:rsidR="00732B77" w:rsidRDefault="00732B77"/>
          <w:p w14:paraId="09F667EA" w14:textId="15765BB6" w:rsidR="00732B77" w:rsidRDefault="00732B77">
            <w:r>
              <w:t xml:space="preserve">If you have multiple databases, as with the example screenshot, </w:t>
            </w:r>
            <w:r w:rsidR="003D3D7C">
              <w:t>you need to highlight EACH database to see the compatibility issues.</w:t>
            </w:r>
          </w:p>
        </w:tc>
      </w:tr>
      <w:tr w:rsidR="00046830" w14:paraId="6A32DCE4" w14:textId="77777777" w:rsidTr="00763CCE">
        <w:trPr>
          <w:trHeight w:val="288"/>
          <w:ins w:id="451" w:author="Steve Morgan (DATA PLATFORM CSA)" w:date="2019-08-29T16:00:00Z"/>
        </w:trPr>
        <w:tc>
          <w:tcPr>
            <w:tcW w:w="3167" w:type="dxa"/>
          </w:tcPr>
          <w:p w14:paraId="371B0642" w14:textId="67EE6C7E" w:rsidR="00046830" w:rsidRDefault="00046830">
            <w:pPr>
              <w:rPr>
                <w:ins w:id="452" w:author="Steve Morgan (DATA PLATFORM CSA)" w:date="2019-08-29T16:00:00Z"/>
              </w:rPr>
            </w:pPr>
            <w:ins w:id="453" w:author="Steve Morgan (DATA PLATFORM CSA)" w:date="2019-08-29T16:00:00Z">
              <w:r>
                <w:t xml:space="preserve">Once you’re reviewed the </w:t>
              </w:r>
              <w:r w:rsidR="00AA5338">
                <w:t xml:space="preserve">assessment click the back </w:t>
              </w:r>
            </w:ins>
            <w:ins w:id="454" w:author="Steve Morgan (DATA PLATFORM CSA)" w:date="2019-08-29T16:01:00Z">
              <w:r w:rsidR="00AA5338">
                <w:t xml:space="preserve">arrow to </w:t>
              </w:r>
              <w:r w:rsidR="00D3103B">
                <w:t>see a list of current DMA projects.</w:t>
              </w:r>
            </w:ins>
          </w:p>
        </w:tc>
        <w:tc>
          <w:tcPr>
            <w:tcW w:w="7748" w:type="dxa"/>
          </w:tcPr>
          <w:p w14:paraId="1F3970F2" w14:textId="77777777" w:rsidR="00046830" w:rsidRDefault="008165BA" w:rsidP="00981BC6">
            <w:pPr>
              <w:jc w:val="center"/>
              <w:rPr>
                <w:ins w:id="455" w:author="Steve Morgan (DATA PLATFORM CSA)" w:date="2019-08-29T16:03:00Z"/>
              </w:rPr>
            </w:pPr>
            <w:ins w:id="456" w:author="Steve Morgan (DATA PLATFORM CSA)" w:date="2019-08-29T16:02:00Z">
              <w:r>
                <w:object w:dxaOrig="3975" w:dyaOrig="2272" w14:anchorId="3CF68EB7">
                  <v:shape id="_x0000_i1027" type="#_x0000_t75" style="width:239.25pt;height:136.5pt" o:ole="">
                    <v:imagedata r:id="rId37" o:title=""/>
                  </v:shape>
                  <o:OLEObject Type="Embed" ProgID="PBrush" ShapeID="_x0000_i1027" DrawAspect="Content" ObjectID="_1629398258" r:id="rId38"/>
                </w:object>
              </w:r>
            </w:ins>
          </w:p>
          <w:p w14:paraId="22CBED3E" w14:textId="7C673A6D" w:rsidR="008165BA" w:rsidDel="003B748D" w:rsidRDefault="008165BA" w:rsidP="00981BC6">
            <w:pPr>
              <w:jc w:val="center"/>
              <w:rPr>
                <w:ins w:id="457" w:author="Steve Morgan (DATA PLATFORM CSA)" w:date="2019-08-29T16:00:00Z"/>
                <w:noProof/>
              </w:rPr>
            </w:pPr>
          </w:p>
        </w:tc>
        <w:tc>
          <w:tcPr>
            <w:tcW w:w="2977" w:type="dxa"/>
          </w:tcPr>
          <w:p w14:paraId="04592025" w14:textId="77777777" w:rsidR="00046830" w:rsidRDefault="00046830">
            <w:pPr>
              <w:rPr>
                <w:ins w:id="458" w:author="Steve Morgan (DATA PLATFORM CSA)" w:date="2019-08-29T16:00:00Z"/>
              </w:rPr>
            </w:pPr>
          </w:p>
        </w:tc>
      </w:tr>
      <w:tr w:rsidR="001F0C61" w:rsidDel="008D21C0" w14:paraId="450CC17D" w14:textId="3C047818" w:rsidTr="00763CCE">
        <w:trPr>
          <w:trHeight w:val="288"/>
          <w:del w:id="459" w:author="Steve Morgan (DATA PLATFORM CSA)" w:date="2019-08-29T14:35:00Z"/>
          <w:trPrChange w:id="460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61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5195F1BD" w14:textId="7E4BDA1D" w:rsidR="00E91940" w:rsidDel="008D21C0" w:rsidRDefault="00E91940">
            <w:pPr>
              <w:rPr>
                <w:del w:id="462" w:author="Steve Morgan (DATA PLATFORM CSA)" w:date="2019-08-29T14:35:00Z"/>
              </w:rPr>
            </w:pPr>
          </w:p>
        </w:tc>
        <w:tc>
          <w:tcPr>
            <w:tcW w:w="7748" w:type="dxa"/>
            <w:tcPrChange w:id="463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F2F2821" w14:textId="3EFB9035" w:rsidR="00E91940" w:rsidDel="008D21C0" w:rsidRDefault="00E91940" w:rsidP="004B1F7F">
            <w:pPr>
              <w:jc w:val="center"/>
              <w:rPr>
                <w:del w:id="464" w:author="Steve Morgan (DATA PLATFORM CSA)" w:date="2019-08-29T14:35:00Z"/>
                <w:b/>
                <w:color w:val="4472C4" w:themeColor="accent1"/>
                <w:sz w:val="32"/>
              </w:rPr>
            </w:pPr>
            <w:del w:id="465" w:author="Steve Morgan (DATA PLATFORM CSA)" w:date="2019-08-29T14:34:00Z">
              <w:r w:rsidDel="00D87BDF">
                <w:rPr>
                  <w:noProof/>
                </w:rPr>
                <w:drawing>
                  <wp:inline distT="0" distB="0" distL="0" distR="0" wp14:anchorId="11A7790A" wp14:editId="7C4403FD">
                    <wp:extent cx="4000500" cy="1107174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68343" cy="1125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067BE39" w14:textId="53D81CE4" w:rsidR="004851E0" w:rsidRPr="00A504C8" w:rsidDel="008D21C0" w:rsidRDefault="004851E0" w:rsidP="004B1F7F">
            <w:pPr>
              <w:jc w:val="center"/>
              <w:rPr>
                <w:del w:id="466" w:author="Steve Morgan (DATA PLATFORM CSA)" w:date="2019-08-29T14:35:00Z"/>
                <w:b/>
                <w:color w:val="4472C4" w:themeColor="accent1"/>
                <w:sz w:val="32"/>
              </w:rPr>
            </w:pPr>
          </w:p>
        </w:tc>
        <w:tc>
          <w:tcPr>
            <w:tcW w:w="2977" w:type="dxa"/>
            <w:tcPrChange w:id="46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6F94D07" w14:textId="24D9364A" w:rsidR="00E91940" w:rsidDel="008D21C0" w:rsidRDefault="00E91940">
            <w:pPr>
              <w:rPr>
                <w:del w:id="468" w:author="Steve Morgan (DATA PLATFORM CSA)" w:date="2019-08-29T14:35:00Z"/>
              </w:rPr>
            </w:pPr>
          </w:p>
        </w:tc>
      </w:tr>
      <w:tr w:rsidR="001F0C61" w14:paraId="392DE734" w14:textId="77777777" w:rsidTr="0068642A">
        <w:trPr>
          <w:trHeight w:val="1408"/>
          <w:trPrChange w:id="469" w:author="Steve Morgan (DATA PLATFORM CSA)" w:date="2019-08-29T14:37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70" w:author="Steve Morgan (DATA PLATFORM CSA)" w:date="2019-08-29T14:37:00Z">
              <w:tcPr>
                <w:tcW w:w="3242" w:type="dxa"/>
                <w:gridSpan w:val="2"/>
              </w:tcPr>
            </w:tcPrChange>
          </w:tcPr>
          <w:p w14:paraId="2F77C750" w14:textId="77777777" w:rsidR="00611CB2" w:rsidRDefault="00611CB2"/>
        </w:tc>
        <w:tc>
          <w:tcPr>
            <w:tcW w:w="7748" w:type="dxa"/>
            <w:vAlign w:val="center"/>
            <w:tcPrChange w:id="471" w:author="Steve Morgan (DATA PLATFORM CSA)" w:date="2019-08-29T14:37:00Z">
              <w:tcPr>
                <w:tcW w:w="9337" w:type="dxa"/>
                <w:gridSpan w:val="2"/>
              </w:tcPr>
            </w:tcPrChange>
          </w:tcPr>
          <w:p w14:paraId="21260894" w14:textId="063B955B" w:rsidR="00611CB2" w:rsidRPr="00A504C8" w:rsidRDefault="004B1F7F">
            <w:pPr>
              <w:jc w:val="center"/>
              <w:rPr>
                <w:b/>
                <w:sz w:val="32"/>
              </w:rPr>
            </w:pPr>
            <w:r w:rsidRPr="00A504C8">
              <w:rPr>
                <w:b/>
                <w:color w:val="4472C4" w:themeColor="accent1"/>
                <w:sz w:val="32"/>
              </w:rPr>
              <w:t>Due to the need for CLR, we need to repeat the assessment with Azure SQL DB Managed Instance as the target.</w:t>
            </w:r>
          </w:p>
        </w:tc>
        <w:tc>
          <w:tcPr>
            <w:tcW w:w="2977" w:type="dxa"/>
            <w:tcPrChange w:id="472" w:author="Steve Morgan (DATA PLATFORM CSA)" w:date="2019-08-29T14:37:00Z">
              <w:tcPr>
                <w:tcW w:w="2589" w:type="dxa"/>
                <w:gridSpan w:val="2"/>
              </w:tcPr>
            </w:tcPrChange>
          </w:tcPr>
          <w:p w14:paraId="4B23D84D" w14:textId="77777777" w:rsidR="00611CB2" w:rsidRDefault="00611CB2"/>
        </w:tc>
      </w:tr>
      <w:tr w:rsidR="001F0C61" w:rsidDel="00A04AA9" w14:paraId="7AD711C7" w14:textId="4C8D5C02" w:rsidTr="00763CCE">
        <w:trPr>
          <w:trHeight w:val="288"/>
          <w:del w:id="473" w:author="Steve Morgan (DATA PLATFORM CSA)" w:date="2019-08-29T14:37:00Z"/>
          <w:trPrChange w:id="47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7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3B5539A" w14:textId="06250694" w:rsidR="00611CB2" w:rsidDel="00A04AA9" w:rsidRDefault="00611CB2">
            <w:pPr>
              <w:rPr>
                <w:del w:id="476" w:author="Steve Morgan (DATA PLATFORM CSA)" w:date="2019-08-29T14:37:00Z"/>
              </w:rPr>
            </w:pPr>
          </w:p>
        </w:tc>
        <w:tc>
          <w:tcPr>
            <w:tcW w:w="7748" w:type="dxa"/>
            <w:tcPrChange w:id="477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E54EE59" w14:textId="557A0F9D" w:rsidR="00611CB2" w:rsidDel="00A04AA9" w:rsidRDefault="00611CB2">
            <w:pPr>
              <w:rPr>
                <w:del w:id="478" w:author="Steve Morgan (DATA PLATFORM CSA)" w:date="2019-08-29T14:37:00Z"/>
              </w:rPr>
            </w:pPr>
          </w:p>
        </w:tc>
        <w:tc>
          <w:tcPr>
            <w:tcW w:w="2977" w:type="dxa"/>
            <w:tcPrChange w:id="479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B48970A" w14:textId="46B5EE8C" w:rsidR="00611CB2" w:rsidDel="00A04AA9" w:rsidRDefault="00611CB2">
            <w:pPr>
              <w:rPr>
                <w:del w:id="480" w:author="Steve Morgan (DATA PLATFORM CSA)" w:date="2019-08-29T14:37:00Z"/>
              </w:rPr>
            </w:pPr>
          </w:p>
        </w:tc>
      </w:tr>
      <w:tr w:rsidR="001F0C61" w14:paraId="3AE8E978" w14:textId="77777777" w:rsidTr="00763CCE">
        <w:trPr>
          <w:trHeight w:val="288"/>
          <w:trPrChange w:id="48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48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3AD953" w14:textId="77777777" w:rsidR="00AB5F00" w:rsidRDefault="00AB5F00" w:rsidP="00B932CD">
            <w:r>
              <w:t>We need to determine the suitability of the database(s) for migration to Azure. This includes checking for compatibility and feature support with Azure Database.</w:t>
            </w:r>
          </w:p>
          <w:p w14:paraId="5FAFEE83" w14:textId="77777777" w:rsidR="00AB5F00" w:rsidRDefault="00AB5F00" w:rsidP="00B932CD"/>
          <w:p w14:paraId="7B5DFB9E" w14:textId="5EC32B49" w:rsidR="00AB5F00" w:rsidRPr="00DF546A" w:rsidRDefault="00AB5F00" w:rsidP="00B932CD">
            <w:r>
              <w:t>Logon onto</w:t>
            </w:r>
            <w:ins w:id="483" w:author="Steve Morgan (DATA PLATFORM CSA)" w:date="2019-08-29T15:10:00Z">
              <w:r w:rsidR="00312057">
                <w:t xml:space="preserve"> </w:t>
              </w:r>
            </w:ins>
            <w:r w:rsidR="00275CFB">
              <w:t xml:space="preserve">your teams Win10 management </w:t>
            </w:r>
            <w:ins w:id="484" w:author="Steve Morgan (DATA PLATFORM CSA)" w:date="2019-08-29T15:10:00Z">
              <w:r w:rsidR="00312057">
                <w:t>VM</w:t>
              </w:r>
            </w:ins>
            <w:r>
              <w:t xml:space="preserve"> </w:t>
            </w:r>
            <w:del w:id="485" w:author="Steve Morgan (DATA PLATFORM CSA)" w:date="2019-08-29T15:08:00Z">
              <w:r w:rsidRPr="007E4909" w:rsidDel="00E81A59">
                <w:rPr>
                  <w:b/>
                  <w:color w:val="FF0000"/>
                  <w:sz w:val="24"/>
                </w:rPr>
                <w:delText>WMHx</w:delText>
              </w:r>
              <w:r w:rsidDel="00E81A59">
                <w:rPr>
                  <w:sz w:val="24"/>
                </w:rPr>
                <w:delText xml:space="preserve"> </w:delText>
              </w:r>
            </w:del>
            <w:r w:rsidRPr="00DF546A">
              <w:t>and</w:t>
            </w:r>
            <w:r>
              <w:rPr>
                <w:sz w:val="24"/>
              </w:rPr>
              <w:t xml:space="preserve"> run DMA from the Start or Desktop icon.</w:t>
            </w:r>
          </w:p>
        </w:tc>
        <w:tc>
          <w:tcPr>
            <w:tcW w:w="7748" w:type="dxa"/>
            <w:tcPrChange w:id="48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F8AC90B" w14:textId="77777777" w:rsidR="00AB5F00" w:rsidRDefault="00AB5F00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A281DE" wp14:editId="196EB8A0">
                  <wp:extent cx="2227526" cy="2028825"/>
                  <wp:effectExtent l="0" t="0" r="1905" b="0"/>
                  <wp:docPr id="9" name="Picture 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68" cy="210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F9385" w14:textId="77777777" w:rsidR="00AB5F00" w:rsidRDefault="00AB5F00" w:rsidP="00B932CD"/>
        </w:tc>
        <w:tc>
          <w:tcPr>
            <w:tcW w:w="2977" w:type="dxa"/>
            <w:tcPrChange w:id="48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09DB3E12" w14:textId="77777777" w:rsidR="00AB5F00" w:rsidRDefault="00AB5F00" w:rsidP="00B932CD">
            <w:r>
              <w:t>See link above if you need to download DMA.</w:t>
            </w:r>
          </w:p>
        </w:tc>
      </w:tr>
      <w:tr w:rsidR="001F0C61" w14:paraId="4EB80DD0" w14:textId="77777777" w:rsidTr="00763CCE">
        <w:trPr>
          <w:trHeight w:val="280"/>
          <w:trPrChange w:id="488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48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35E1EA5" w14:textId="77777777" w:rsidR="003131F1" w:rsidRDefault="003131F1" w:rsidP="003131F1">
            <w:pPr>
              <w:rPr>
                <w:ins w:id="490" w:author="Steve Morgan (DATA PLATFORM CSA)" w:date="2019-08-29T15:19:00Z"/>
              </w:rPr>
            </w:pPr>
            <w:ins w:id="491" w:author="Steve Morgan (DATA PLATFORM CSA)" w:date="2019-08-29T15:19:00Z">
              <w:r>
                <w:t>You should see this screenshot to the right.</w:t>
              </w:r>
            </w:ins>
          </w:p>
          <w:p w14:paraId="3CCA5D3C" w14:textId="77777777" w:rsidR="003131F1" w:rsidRDefault="003131F1" w:rsidP="003131F1">
            <w:pPr>
              <w:rPr>
                <w:ins w:id="492" w:author="Steve Morgan (DATA PLATFORM CSA)" w:date="2019-08-29T15:19:00Z"/>
              </w:rPr>
            </w:pPr>
          </w:p>
          <w:p w14:paraId="3A67909A" w14:textId="32233A90" w:rsidR="003131F1" w:rsidRDefault="003131F1" w:rsidP="003131F1">
            <w:pPr>
              <w:rPr>
                <w:ins w:id="493" w:author="Steve Morgan (DATA PLATFORM CSA)" w:date="2019-08-29T15:19:00Z"/>
                <w:u w:val="single"/>
              </w:rPr>
            </w:pPr>
            <w:ins w:id="494" w:author="Steve Morgan (DATA PLATFORM CSA)" w:date="2019-08-29T15:19:00Z">
              <w:r>
                <w:t xml:space="preserve">Select the </w:t>
              </w:r>
              <w:r w:rsidRPr="00A4788B">
                <w:rPr>
                  <w:b/>
                </w:rPr>
                <w:t>“</w:t>
              </w:r>
              <w:r w:rsidRPr="00A4788B">
                <w:rPr>
                  <w:b/>
                  <w:color w:val="4472C4" w:themeColor="accent1"/>
                </w:rPr>
                <w:t>+</w:t>
              </w:r>
              <w:r w:rsidRPr="00A4788B">
                <w:rPr>
                  <w:b/>
                </w:rPr>
                <w:t>”</w:t>
              </w:r>
              <w:r>
                <w:t xml:space="preserve"> to create a new </w:t>
              </w:r>
              <w:r w:rsidRPr="008922CF">
                <w:rPr>
                  <w:b/>
                  <w:bCs/>
                </w:rPr>
                <w:t>assessment</w:t>
              </w:r>
              <w:r>
                <w:rPr>
                  <w:b/>
                  <w:bCs/>
                </w:rPr>
                <w:t xml:space="preserve"> </w:t>
              </w:r>
              <w:r w:rsidRPr="008922CF">
                <w:t>project</w:t>
              </w:r>
              <w:r>
                <w:t>.</w:t>
              </w:r>
            </w:ins>
          </w:p>
          <w:p w14:paraId="14516B86" w14:textId="3F5B280E" w:rsidR="00AB5F00" w:rsidDel="003131F1" w:rsidRDefault="00AB5F00" w:rsidP="00B932CD">
            <w:pPr>
              <w:rPr>
                <w:del w:id="495" w:author="Steve Morgan (DATA PLATFORM CSA)" w:date="2019-08-29T15:19:00Z"/>
              </w:rPr>
            </w:pPr>
            <w:del w:id="496" w:author="Steve Morgan (DATA PLATFORM CSA)" w:date="2019-08-29T15:19:00Z">
              <w:r w:rsidDel="003131F1">
                <w:delText>You should see this screenshot to the right.</w:delText>
              </w:r>
            </w:del>
          </w:p>
          <w:p w14:paraId="1296BFBC" w14:textId="271C7D79" w:rsidR="00AB5F00" w:rsidDel="003131F1" w:rsidRDefault="00AB5F00" w:rsidP="00B932CD">
            <w:pPr>
              <w:rPr>
                <w:del w:id="497" w:author="Steve Morgan (DATA PLATFORM CSA)" w:date="2019-08-29T15:19:00Z"/>
              </w:rPr>
            </w:pPr>
          </w:p>
          <w:p w14:paraId="3C4650C9" w14:textId="54AAB13C" w:rsidR="00AB5F00" w:rsidDel="003131F1" w:rsidRDefault="00AB5F00" w:rsidP="00B932CD">
            <w:pPr>
              <w:rPr>
                <w:del w:id="498" w:author="Steve Morgan (DATA PLATFORM CSA)" w:date="2019-08-29T15:19:00Z"/>
                <w:u w:val="single"/>
              </w:rPr>
            </w:pPr>
            <w:del w:id="499" w:author="Steve Morgan (DATA PLATFORM CSA)" w:date="2019-08-29T15:19:00Z">
              <w:r w:rsidDel="003131F1">
                <w:delText>Select the “</w:delText>
              </w:r>
              <w:r w:rsidRPr="00A84CE6" w:rsidDel="003131F1">
                <w:rPr>
                  <w:b/>
                  <w:color w:val="4472C4" w:themeColor="accent1"/>
                </w:rPr>
                <w:delText>+</w:delText>
              </w:r>
              <w:r w:rsidDel="003131F1">
                <w:delText xml:space="preserve">” to create a new </w:delText>
              </w:r>
              <w:r w:rsidRPr="00F02B08" w:rsidDel="003131F1">
                <w:rPr>
                  <w:u w:val="single"/>
                </w:rPr>
                <w:delText>assessment</w:delText>
              </w:r>
            </w:del>
          </w:p>
          <w:p w14:paraId="7095FF6A" w14:textId="77777777" w:rsidR="00AB5F00" w:rsidRDefault="00AB5F00" w:rsidP="00B932CD"/>
        </w:tc>
        <w:tc>
          <w:tcPr>
            <w:tcW w:w="7748" w:type="dxa"/>
            <w:tcPrChange w:id="50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457481E4" w14:textId="365A354C" w:rsidR="00AB5F00" w:rsidRDefault="003131F1" w:rsidP="00981BC6">
            <w:pPr>
              <w:jc w:val="center"/>
            </w:pPr>
            <w:ins w:id="501" w:author="Steve Morgan (DATA PLATFORM CSA)" w:date="2019-08-29T15:18:00Z">
              <w:r w:rsidRPr="00F90025">
                <w:rPr>
                  <w:noProof/>
                </w:rPr>
                <w:drawing>
                  <wp:inline distT="0" distB="0" distL="0" distR="0" wp14:anchorId="3DBB7036" wp14:editId="5ACCAC05">
                    <wp:extent cx="4279392" cy="2673200"/>
                    <wp:effectExtent l="0" t="0" r="6985" b="0"/>
                    <wp:docPr id="1904639458" name="Picture 190463945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98290" cy="2685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02" w:author="Steve Morgan (DATA PLATFORM CSA)" w:date="2019-08-29T15:18:00Z">
              <w:r w:rsidR="00AB5F00" w:rsidDel="003131F1">
                <w:rPr>
                  <w:noProof/>
                </w:rPr>
                <w:drawing>
                  <wp:inline distT="0" distB="0" distL="0" distR="0" wp14:anchorId="4B49B6BD" wp14:editId="65F455A9">
                    <wp:extent cx="4208584" cy="2250527"/>
                    <wp:effectExtent l="0" t="0" r="1905" b="0"/>
                    <wp:docPr id="10" name="Picture 10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5099" cy="22914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1A7CF63" w14:textId="77777777" w:rsidR="00AB5F00" w:rsidRDefault="00AB5F00" w:rsidP="00B932CD"/>
        </w:tc>
        <w:tc>
          <w:tcPr>
            <w:tcW w:w="2977" w:type="dxa"/>
            <w:tcPrChange w:id="50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3DCBCE59" w14:textId="77777777" w:rsidR="00AB5F00" w:rsidRDefault="00AB5F00" w:rsidP="00B932CD"/>
        </w:tc>
      </w:tr>
      <w:tr w:rsidR="001F0C61" w14:paraId="1555F152" w14:textId="77777777" w:rsidTr="00763CCE">
        <w:trPr>
          <w:trHeight w:val="288"/>
          <w:trPrChange w:id="504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505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5DC4FEF" w14:textId="77777777" w:rsidR="008A4FEC" w:rsidRDefault="008A4FEC" w:rsidP="008A4FEC">
            <w:pPr>
              <w:rPr>
                <w:ins w:id="506" w:author="Steve Morgan (DATA PLATFORM CSA)" w:date="2019-08-29T15:19:00Z"/>
              </w:rPr>
            </w:pPr>
            <w:ins w:id="507" w:author="Steve Morgan (DATA PLATFORM CSA)" w:date="2019-08-29T15:19:00Z">
              <w:r>
                <w:t>Select/Enter the following details:</w:t>
              </w:r>
            </w:ins>
          </w:p>
          <w:p w14:paraId="6FF331C1" w14:textId="77777777" w:rsidR="008A4FEC" w:rsidRDefault="008A4FEC" w:rsidP="008A4FEC">
            <w:pPr>
              <w:rPr>
                <w:ins w:id="508" w:author="Steve Morgan (DATA PLATFORM CSA)" w:date="2019-08-29T15:19:00Z"/>
              </w:rPr>
            </w:pPr>
          </w:p>
          <w:p w14:paraId="5FC8A037" w14:textId="77777777" w:rsidR="008A4FEC" w:rsidRPr="00334209" w:rsidRDefault="008A4FEC" w:rsidP="008A4FEC">
            <w:pPr>
              <w:rPr>
                <w:ins w:id="509" w:author="Steve Morgan (DATA PLATFORM CSA)" w:date="2019-08-29T15:19:00Z"/>
                <w:b/>
                <w:bCs/>
                <w:rPrChange w:id="510" w:author="Steve Morgan (DATA PLATFORM CSA)" w:date="2019-08-30T10:00:00Z">
                  <w:rPr>
                    <w:ins w:id="511" w:author="Steve Morgan (DATA PLATFORM CSA)" w:date="2019-08-29T15:19:00Z"/>
                  </w:rPr>
                </w:rPrChange>
              </w:rPr>
            </w:pPr>
            <w:ins w:id="512" w:author="Steve Morgan (DATA PLATFORM CSA)" w:date="2019-08-29T15:19:00Z">
              <w:r w:rsidRPr="00334209">
                <w:rPr>
                  <w:b/>
                  <w:bCs/>
                  <w:rPrChange w:id="513" w:author="Steve Morgan (DATA PLATFORM CSA)" w:date="2019-08-30T10:00:00Z">
                    <w:rPr/>
                  </w:rPrChange>
                </w:rPr>
                <w:t xml:space="preserve">Project name: </w:t>
              </w:r>
            </w:ins>
          </w:p>
          <w:p w14:paraId="2EB7356C" w14:textId="7EE23472" w:rsidR="008A4FEC" w:rsidRPr="00275CFB" w:rsidRDefault="008A4FEC" w:rsidP="008A4FEC">
            <w:pPr>
              <w:rPr>
                <w:ins w:id="514" w:author="Steve Morgan (DATA PLATFORM CSA)" w:date="2019-08-29T15:20:00Z"/>
                <w:b/>
                <w:bCs/>
                <w:color w:val="FF0000"/>
              </w:rPr>
            </w:pPr>
            <w:ins w:id="515" w:author="Steve Morgan (DATA PLATFORM CSA)" w:date="2019-08-29T15:19:00Z">
              <w:r w:rsidRPr="00275CFB">
                <w:rPr>
                  <w:color w:val="FF0000"/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16" w:author="Steve Morgan (DATA PLATFORM CSA)" w:date="2019-08-30T10:00:00Z">
                    <w:rPr>
                      <w:b/>
                      <w:bCs/>
                    </w:rPr>
                  </w:rPrChange>
                </w:rPr>
                <w:t>Workshop</w:t>
              </w:r>
            </w:ins>
            <w:ins w:id="517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18" w:author="Steve Morgan (DATA PLATFORM CSA)" w:date="2019-08-30T10:00:00Z">
                    <w:rPr>
                      <w:b/>
                      <w:bCs/>
                    </w:rPr>
                  </w:rPrChange>
                </w:rPr>
                <w:t>2</w:t>
              </w:r>
            </w:ins>
          </w:p>
          <w:p w14:paraId="45894919" w14:textId="77777777" w:rsidR="008A4FEC" w:rsidRPr="00334209" w:rsidRDefault="008A4FEC">
            <w:pPr>
              <w:spacing w:before="120"/>
              <w:rPr>
                <w:ins w:id="519" w:author="Steve Morgan (DATA PLATFORM CSA)" w:date="2019-08-29T15:19:00Z"/>
                <w:b/>
                <w:bCs/>
                <w:rPrChange w:id="520" w:author="Steve Morgan (DATA PLATFORM CSA)" w:date="2019-08-30T10:00:00Z">
                  <w:rPr>
                    <w:ins w:id="521" w:author="Steve Morgan (DATA PLATFORM CSA)" w:date="2019-08-29T15:19:00Z"/>
                  </w:rPr>
                </w:rPrChange>
              </w:rPr>
              <w:pPrChange w:id="522" w:author="Steve Morgan (DATA PLATFORM CSA)" w:date="2019-08-29T15:25:00Z">
                <w:pPr/>
              </w:pPrChange>
            </w:pPr>
            <w:ins w:id="523" w:author="Steve Morgan (DATA PLATFORM CSA)" w:date="2019-08-29T15:19:00Z">
              <w:r w:rsidRPr="00334209">
                <w:rPr>
                  <w:b/>
                  <w:bCs/>
                  <w:rPrChange w:id="524" w:author="Steve Morgan (DATA PLATFORM CSA)" w:date="2019-08-30T10:00:00Z">
                    <w:rPr/>
                  </w:rPrChange>
                </w:rPr>
                <w:t xml:space="preserve">Assessment type: </w:t>
              </w:r>
            </w:ins>
          </w:p>
          <w:p w14:paraId="3EC62E41" w14:textId="77777777" w:rsidR="008A4FEC" w:rsidRPr="00275CFB" w:rsidRDefault="008A4FEC" w:rsidP="008A4FEC">
            <w:pPr>
              <w:rPr>
                <w:ins w:id="525" w:author="Steve Morgan (DATA PLATFORM CSA)" w:date="2019-08-29T15:19:00Z"/>
                <w:b/>
                <w:bCs/>
                <w:color w:val="FF0000"/>
                <w:rPrChange w:id="526" w:author="Steve Morgan (DATA PLATFORM CSA)" w:date="2019-08-30T10:00:00Z">
                  <w:rPr>
                    <w:ins w:id="527" w:author="Steve Morgan (DATA PLATFORM CSA)" w:date="2019-08-29T15:19:00Z"/>
                    <w:b/>
                    <w:bCs/>
                  </w:rPr>
                </w:rPrChange>
              </w:rPr>
            </w:pPr>
            <w:ins w:id="528" w:author="Steve Morgan (DATA PLATFORM CSA)" w:date="2019-08-29T15:19:00Z">
              <w:r w:rsidRPr="00275CFB">
                <w:rPr>
                  <w:color w:val="FF0000"/>
                  <w:rPrChange w:id="529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30" w:author="Steve Morgan (DATA PLATFORM CSA)" w:date="2019-08-30T10:00:00Z">
                    <w:rPr>
                      <w:b/>
                      <w:bCs/>
                    </w:rPr>
                  </w:rPrChange>
                </w:rPr>
                <w:t>Database Engine</w:t>
              </w:r>
            </w:ins>
          </w:p>
          <w:p w14:paraId="53E95C36" w14:textId="17DBF338" w:rsidR="008A4FEC" w:rsidRPr="00334209" w:rsidRDefault="008A4FEC">
            <w:pPr>
              <w:spacing w:before="120"/>
              <w:rPr>
                <w:ins w:id="531" w:author="Steve Morgan (DATA PLATFORM CSA)" w:date="2019-08-29T15:19:00Z"/>
                <w:b/>
                <w:bCs/>
                <w:rPrChange w:id="532" w:author="Steve Morgan (DATA PLATFORM CSA)" w:date="2019-08-30T10:00:00Z">
                  <w:rPr>
                    <w:ins w:id="533" w:author="Steve Morgan (DATA PLATFORM CSA)" w:date="2019-08-29T15:19:00Z"/>
                  </w:rPr>
                </w:rPrChange>
              </w:rPr>
              <w:pPrChange w:id="534" w:author="Steve Morgan (DATA PLATFORM CSA)" w:date="2019-08-29T15:24:00Z">
                <w:pPr/>
              </w:pPrChange>
            </w:pPr>
            <w:ins w:id="535" w:author="Steve Morgan (DATA PLATFORM CSA)" w:date="2019-08-29T15:19:00Z">
              <w:r w:rsidRPr="00334209">
                <w:rPr>
                  <w:b/>
                  <w:bCs/>
                  <w:rPrChange w:id="536" w:author="Steve Morgan (DATA PLATFORM CSA)" w:date="2019-08-30T10:00:00Z">
                    <w:rPr/>
                  </w:rPrChange>
                </w:rPr>
                <w:t>Source server type:</w:t>
              </w:r>
            </w:ins>
          </w:p>
          <w:p w14:paraId="3A837356" w14:textId="77777777" w:rsidR="008A4FEC" w:rsidRPr="00275CFB" w:rsidRDefault="008A4FEC" w:rsidP="008A4FEC">
            <w:pPr>
              <w:rPr>
                <w:ins w:id="537" w:author="Steve Morgan (DATA PLATFORM CSA)" w:date="2019-08-29T15:19:00Z"/>
                <w:b/>
                <w:bCs/>
                <w:color w:val="FF0000"/>
                <w:rPrChange w:id="538" w:author="Steve Morgan (DATA PLATFORM CSA)" w:date="2019-08-30T10:00:00Z">
                  <w:rPr>
                    <w:ins w:id="539" w:author="Steve Morgan (DATA PLATFORM CSA)" w:date="2019-08-29T15:19:00Z"/>
                    <w:b/>
                    <w:bCs/>
                  </w:rPr>
                </w:rPrChange>
              </w:rPr>
            </w:pPr>
            <w:ins w:id="540" w:author="Steve Morgan (DATA PLATFORM CSA)" w:date="2019-08-29T15:19:00Z">
              <w:r w:rsidRPr="00275CFB">
                <w:rPr>
                  <w:color w:val="FF0000"/>
                  <w:rPrChange w:id="541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42" w:author="Steve Morgan (DATA PLATFORM CSA)" w:date="2019-08-30T10:00:00Z">
                    <w:rPr>
                      <w:b/>
                      <w:bCs/>
                    </w:rPr>
                  </w:rPrChange>
                </w:rPr>
                <w:t>SQL Server</w:t>
              </w:r>
            </w:ins>
          </w:p>
          <w:p w14:paraId="5FEC7D69" w14:textId="7F63C3EE" w:rsidR="008A4FEC" w:rsidRPr="00334209" w:rsidRDefault="008A4FEC">
            <w:pPr>
              <w:spacing w:before="120"/>
              <w:rPr>
                <w:ins w:id="543" w:author="Steve Morgan (DATA PLATFORM CSA)" w:date="2019-08-29T15:19:00Z"/>
                <w:b/>
                <w:bCs/>
                <w:rPrChange w:id="544" w:author="Steve Morgan (DATA PLATFORM CSA)" w:date="2019-08-30T10:01:00Z">
                  <w:rPr>
                    <w:ins w:id="545" w:author="Steve Morgan (DATA PLATFORM CSA)" w:date="2019-08-29T15:19:00Z"/>
                  </w:rPr>
                </w:rPrChange>
              </w:rPr>
              <w:pPrChange w:id="546" w:author="Steve Morgan (DATA PLATFORM CSA)" w:date="2019-08-29T15:24:00Z">
                <w:pPr/>
              </w:pPrChange>
            </w:pPr>
            <w:ins w:id="547" w:author="Steve Morgan (DATA PLATFORM CSA)" w:date="2019-08-29T15:19:00Z">
              <w:r w:rsidRPr="00334209">
                <w:rPr>
                  <w:b/>
                  <w:bCs/>
                  <w:rPrChange w:id="548" w:author="Steve Morgan (DATA PLATFORM CSA)" w:date="2019-08-30T10:01:00Z">
                    <w:rPr/>
                  </w:rPrChange>
                </w:rPr>
                <w:t>Target server type:</w:t>
              </w:r>
            </w:ins>
          </w:p>
          <w:p w14:paraId="0E9416D0" w14:textId="18EFFFA3" w:rsidR="008A4FEC" w:rsidRPr="00275CFB" w:rsidRDefault="008A4FEC" w:rsidP="008A4FEC">
            <w:pPr>
              <w:rPr>
                <w:ins w:id="549" w:author="Steve Morgan (DATA PLATFORM CSA)" w:date="2019-08-29T15:19:00Z"/>
                <w:b/>
                <w:bCs/>
                <w:color w:val="FF0000"/>
                <w:rPrChange w:id="550" w:author="Steve Morgan (DATA PLATFORM CSA)" w:date="2019-08-30T10:00:00Z">
                  <w:rPr>
                    <w:ins w:id="551" w:author="Steve Morgan (DATA PLATFORM CSA)" w:date="2019-08-29T15:19:00Z"/>
                    <w:b/>
                    <w:bCs/>
                  </w:rPr>
                </w:rPrChange>
              </w:rPr>
            </w:pPr>
            <w:ins w:id="552" w:author="Steve Morgan (DATA PLATFORM CSA)" w:date="2019-08-29T15:19:00Z">
              <w:r w:rsidRPr="00275CFB">
                <w:rPr>
                  <w:color w:val="FF0000"/>
                  <w:rPrChange w:id="553" w:author="Steve Morgan (DATA PLATFORM CSA)" w:date="2019-08-30T10:00:00Z">
                    <w:rPr/>
                  </w:rPrChange>
                </w:rPr>
                <w:t xml:space="preserve">    </w:t>
              </w:r>
              <w:r w:rsidRPr="00275CFB">
                <w:rPr>
                  <w:b/>
                  <w:bCs/>
                  <w:color w:val="FF0000"/>
                  <w:rPrChange w:id="554" w:author="Steve Morgan (DATA PLATFORM CSA)" w:date="2019-08-30T10:00:00Z">
                    <w:rPr>
                      <w:b/>
                      <w:bCs/>
                    </w:rPr>
                  </w:rPrChange>
                </w:rPr>
                <w:t>Azure SQL Database</w:t>
              </w:r>
            </w:ins>
            <w:ins w:id="555" w:author="Steve Morgan (DATA PLATFORM CSA)" w:date="2019-08-29T15:20:00Z">
              <w:r w:rsidR="00974239" w:rsidRPr="00275CFB">
                <w:rPr>
                  <w:b/>
                  <w:bCs/>
                  <w:color w:val="FF0000"/>
                  <w:rPrChange w:id="556" w:author="Steve Morgan (DATA PLATFORM CSA)" w:date="2019-08-30T10:00:00Z">
                    <w:rPr>
                      <w:b/>
                      <w:bCs/>
                    </w:rPr>
                  </w:rPrChange>
                </w:rPr>
                <w:t xml:space="preserve"> Managed Instance</w:t>
              </w:r>
            </w:ins>
          </w:p>
          <w:p w14:paraId="623BF217" w14:textId="77777777" w:rsidR="008A4FEC" w:rsidRDefault="008A4FEC" w:rsidP="008A4FEC">
            <w:pPr>
              <w:rPr>
                <w:ins w:id="557" w:author="Steve Morgan (DATA PLATFORM CSA)" w:date="2019-08-29T15:19:00Z"/>
              </w:rPr>
            </w:pPr>
          </w:p>
          <w:p w14:paraId="05F6CA78" w14:textId="30C355F7" w:rsidR="00AB5F00" w:rsidDel="008A4FEC" w:rsidRDefault="008A4FEC" w:rsidP="008A4FEC">
            <w:pPr>
              <w:rPr>
                <w:del w:id="558" w:author="Steve Morgan (DATA PLATFORM CSA)" w:date="2019-08-29T15:19:00Z"/>
              </w:rPr>
            </w:pPr>
            <w:ins w:id="559" w:author="Steve Morgan (DATA PLATFORM CSA)" w:date="2019-08-29T15:19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Create’</w:t>
              </w:r>
            </w:ins>
            <w:del w:id="560" w:author="Steve Morgan (DATA PLATFORM CSA)" w:date="2019-08-29T15:19:00Z">
              <w:r w:rsidR="00AB5F00" w:rsidDel="008A4FEC">
                <w:delText>Select/Enter:</w:delText>
              </w:r>
            </w:del>
          </w:p>
          <w:p w14:paraId="67C21244" w14:textId="3D5DE842" w:rsidR="00AB5F00" w:rsidDel="008A4FEC" w:rsidRDefault="00AB5F00" w:rsidP="00B932CD">
            <w:pPr>
              <w:rPr>
                <w:del w:id="561" w:author="Steve Morgan (DATA PLATFORM CSA)" w:date="2019-08-29T15:19:00Z"/>
              </w:rPr>
            </w:pPr>
          </w:p>
          <w:p w14:paraId="1B43AF25" w14:textId="6B2CEF5E" w:rsidR="00AB5F00" w:rsidDel="008A4FEC" w:rsidRDefault="00AB5F00" w:rsidP="00B932CD">
            <w:pPr>
              <w:rPr>
                <w:del w:id="562" w:author="Steve Morgan (DATA PLATFORM CSA)" w:date="2019-08-29T15:19:00Z"/>
              </w:rPr>
            </w:pPr>
            <w:del w:id="563" w:author="Steve Morgan (DATA PLATFORM CSA)" w:date="2019-08-29T15:19:00Z">
              <w:r w:rsidDel="008A4FEC">
                <w:delText>= project name</w:delText>
              </w:r>
            </w:del>
          </w:p>
          <w:p w14:paraId="0EA2DC43" w14:textId="187AC6DD" w:rsidR="00AB5F00" w:rsidDel="008A4FEC" w:rsidRDefault="00AB5F00" w:rsidP="00B932CD">
            <w:pPr>
              <w:rPr>
                <w:del w:id="564" w:author="Steve Morgan (DATA PLATFORM CSA)" w:date="2019-08-29T15:19:00Z"/>
              </w:rPr>
            </w:pPr>
            <w:del w:id="565" w:author="Steve Morgan (DATA PLATFORM CSA)" w:date="2019-08-29T15:19:00Z">
              <w:r w:rsidDel="008A4FEC">
                <w:delText>= Select ‘SQL Server’</w:delText>
              </w:r>
            </w:del>
          </w:p>
          <w:p w14:paraId="18E8A433" w14:textId="02727A9B" w:rsidR="00AB5F00" w:rsidDel="008A4FEC" w:rsidRDefault="00AB5F00" w:rsidP="00B932CD">
            <w:pPr>
              <w:rPr>
                <w:del w:id="566" w:author="Steve Morgan (DATA PLATFORM CSA)" w:date="2019-08-29T15:19:00Z"/>
              </w:rPr>
            </w:pPr>
            <w:del w:id="567" w:author="Steve Morgan (DATA PLATFORM CSA)" w:date="2019-08-29T15:19:00Z">
              <w:r w:rsidDel="008A4FEC">
                <w:delText>= Select ‘Azure SQL Database</w:delText>
              </w:r>
              <w:r w:rsidR="00F13D78" w:rsidDel="008A4FEC">
                <w:delText xml:space="preserve"> Managed Instance</w:delText>
              </w:r>
              <w:r w:rsidDel="008A4FEC">
                <w:delText>’</w:delText>
              </w:r>
            </w:del>
          </w:p>
          <w:p w14:paraId="2FEFF24C" w14:textId="7CD64D7E" w:rsidR="00AB5F00" w:rsidDel="008A4FEC" w:rsidRDefault="00AB5F00" w:rsidP="00B932CD">
            <w:pPr>
              <w:rPr>
                <w:del w:id="568" w:author="Steve Morgan (DATA PLATFORM CSA)" w:date="2019-08-29T15:19:00Z"/>
              </w:rPr>
            </w:pPr>
          </w:p>
          <w:p w14:paraId="232F292D" w14:textId="5F70CFAF" w:rsidR="00AB5F00" w:rsidRDefault="00AB5F00" w:rsidP="00B932CD">
            <w:del w:id="569" w:author="Steve Morgan (DATA PLATFORM CSA)" w:date="2019-08-29T15:19:00Z">
              <w:r w:rsidDel="008A4FEC">
                <w:delText>Select ‘</w:delText>
              </w:r>
              <w:r w:rsidRPr="00A84CE6" w:rsidDel="008A4FEC">
                <w:rPr>
                  <w:b/>
                  <w:color w:val="4472C4" w:themeColor="accent1"/>
                </w:rPr>
                <w:delText>Create’</w:delText>
              </w:r>
            </w:del>
          </w:p>
        </w:tc>
        <w:tc>
          <w:tcPr>
            <w:tcW w:w="7748" w:type="dxa"/>
            <w:tcPrChange w:id="570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34B5579" w14:textId="1F8F9EFF" w:rsidR="00AB5F00" w:rsidDel="00336F7D" w:rsidRDefault="00AB5F00" w:rsidP="00B932CD">
            <w:pPr>
              <w:rPr>
                <w:del w:id="571" w:author="Steve Morgan (DATA PLATFORM CSA)" w:date="2019-08-29T15:23:00Z"/>
              </w:rPr>
            </w:pPr>
          </w:p>
          <w:p w14:paraId="7DE61B2B" w14:textId="63D35488" w:rsidR="00AB5F00" w:rsidDel="00336F7D" w:rsidRDefault="00AB5F00" w:rsidP="00B932CD">
            <w:pPr>
              <w:rPr>
                <w:del w:id="572" w:author="Steve Morgan (DATA PLATFORM CSA)" w:date="2019-08-29T15:23:00Z"/>
              </w:rPr>
            </w:pPr>
          </w:p>
          <w:p w14:paraId="6A70FB91" w14:textId="3D5ED294" w:rsidR="00025B62" w:rsidDel="00336F7D" w:rsidRDefault="00F13D78">
            <w:pPr>
              <w:jc w:val="center"/>
              <w:rPr>
                <w:del w:id="573" w:author="Steve Morgan (DATA PLATFORM CSA)" w:date="2019-08-29T15:23:00Z"/>
              </w:rPr>
            </w:pPr>
            <w:del w:id="574" w:author="Steve Morgan (DATA PLATFORM CSA)" w:date="2019-08-29T15:23:00Z">
              <w:r w:rsidDel="00DD013A">
                <w:rPr>
                  <w:noProof/>
                </w:rPr>
                <w:drawing>
                  <wp:inline distT="0" distB="0" distL="0" distR="0" wp14:anchorId="67C67F88" wp14:editId="47EE225A">
                    <wp:extent cx="3028950" cy="3350306"/>
                    <wp:effectExtent l="0" t="0" r="0" b="254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2323" cy="33650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C1AF0A7" w14:textId="4507E185" w:rsidR="00F13D78" w:rsidRDefault="00336F7D">
            <w:pPr>
              <w:jc w:val="center"/>
              <w:pPrChange w:id="575" w:author="Steve Morgan (DATA PLATFORM CSA)" w:date="2019-08-29T15:23:00Z">
                <w:pPr/>
              </w:pPrChange>
            </w:pPr>
            <w:ins w:id="576" w:author="Steve Morgan (DATA PLATFORM CSA)" w:date="2019-08-29T15:23:00Z">
              <w:r w:rsidRPr="00336F7D">
                <w:rPr>
                  <w:noProof/>
                </w:rPr>
                <w:drawing>
                  <wp:inline distT="0" distB="0" distL="0" distR="0" wp14:anchorId="5A637904" wp14:editId="76D2DE00">
                    <wp:extent cx="3086100" cy="2782459"/>
                    <wp:effectExtent l="0" t="0" r="0" b="0"/>
                    <wp:docPr id="1904639460" name="Picture 190463946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2773" cy="27974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977" w:type="dxa"/>
            <w:tcPrChange w:id="57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08F0D83" w14:textId="7F881596" w:rsidR="00AB5F00" w:rsidRDefault="00AB5F00" w:rsidP="00B932CD">
            <w:r>
              <w:t xml:space="preserve">Our </w:t>
            </w:r>
            <w:del w:id="578" w:author="Steve Morgan (DATA PLATFORM CSA)" w:date="2019-08-29T15:20:00Z">
              <w:r w:rsidDel="008A4FEC">
                <w:delText xml:space="preserve">first </w:delText>
              </w:r>
            </w:del>
            <w:ins w:id="579" w:author="Steve Morgan (DATA PLATFORM CSA)" w:date="2019-08-29T15:20:00Z">
              <w:r w:rsidR="008A4FEC">
                <w:t>2</w:t>
              </w:r>
              <w:r w:rsidR="008A4FEC" w:rsidRPr="008A4FEC">
                <w:rPr>
                  <w:vertAlign w:val="superscript"/>
                  <w:rPrChange w:id="580" w:author="Steve Morgan (DATA PLATFORM CSA)" w:date="2019-08-29T15:20:00Z">
                    <w:rPr/>
                  </w:rPrChange>
                </w:rPr>
                <w:t>nd</w:t>
              </w:r>
              <w:r w:rsidR="008A4FEC">
                <w:t xml:space="preserve"> </w:t>
              </w:r>
            </w:ins>
            <w:del w:id="581" w:author="Steve Morgan (DATA PLATFORM CSA)" w:date="2019-08-29T15:20:00Z">
              <w:r w:rsidDel="008A4FEC">
                <w:delText xml:space="preserve">project </w:delText>
              </w:r>
            </w:del>
            <w:r>
              <w:t xml:space="preserve">assessment </w:t>
            </w:r>
            <w:ins w:id="582" w:author="Steve Morgan (DATA PLATFORM CSA)" w:date="2019-08-29T15:20:00Z">
              <w:r w:rsidR="008A4FEC">
                <w:t xml:space="preserve">project </w:t>
              </w:r>
            </w:ins>
            <w:r>
              <w:t>assumes we will be migrating to Azure SQL DB</w:t>
            </w:r>
            <w:ins w:id="583" w:author="Steve Morgan (DATA PLATFORM CSA)" w:date="2019-08-29T15:20:00Z">
              <w:r w:rsidR="00974239">
                <w:t xml:space="preserve"> Managed Instance</w:t>
              </w:r>
            </w:ins>
            <w:r>
              <w:t>, so the selections shown in the screenshot need to be selected.</w:t>
            </w:r>
          </w:p>
          <w:p w14:paraId="5B062212" w14:textId="77777777" w:rsidR="00AB5F00" w:rsidRDefault="00AB5F00" w:rsidP="00B932CD"/>
        </w:tc>
      </w:tr>
      <w:tr w:rsidR="001F0C61" w:rsidDel="00336F7D" w14:paraId="2484A123" w14:textId="406471E5" w:rsidTr="00763CCE">
        <w:trPr>
          <w:trHeight w:val="280"/>
          <w:del w:id="584" w:author="Steve Morgan (DATA PLATFORM CSA)" w:date="2019-08-29T15:24:00Z"/>
          <w:trPrChange w:id="585" w:author="Steve Morgan (DATA PLATFORM CSA)" w:date="2019-08-29T13:04:00Z">
            <w:trPr>
              <w:gridBefore w:val="1"/>
              <w:trHeight w:val="280"/>
            </w:trPr>
          </w:trPrChange>
        </w:trPr>
        <w:tc>
          <w:tcPr>
            <w:tcW w:w="3167" w:type="dxa"/>
            <w:tcPrChange w:id="586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D179608" w14:textId="23FAD98D" w:rsidR="00AB5F00" w:rsidDel="00336F7D" w:rsidRDefault="00AB5F00" w:rsidP="00B932CD">
            <w:pPr>
              <w:rPr>
                <w:del w:id="587" w:author="Steve Morgan (DATA PLATFORM CSA)" w:date="2019-08-29T15:24:00Z"/>
              </w:rPr>
            </w:pPr>
            <w:del w:id="588" w:author="Steve Morgan (DATA PLATFORM CSA)" w:date="2019-08-29T15:22:00Z">
              <w:r w:rsidDel="00A93571">
                <w:delText>Select the checks (Report Type) to be made.</w:delText>
              </w:r>
            </w:del>
          </w:p>
        </w:tc>
        <w:tc>
          <w:tcPr>
            <w:tcW w:w="7748" w:type="dxa"/>
            <w:tcPrChange w:id="58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CE37013" w14:textId="6978B888" w:rsidR="00AB5F00" w:rsidDel="00336F7D" w:rsidRDefault="00AB5F00" w:rsidP="007D25B8">
            <w:pPr>
              <w:jc w:val="center"/>
              <w:rPr>
                <w:del w:id="590" w:author="Steve Morgan (DATA PLATFORM CSA)" w:date="2019-08-29T15:24:00Z"/>
              </w:rPr>
            </w:pPr>
          </w:p>
          <w:p w14:paraId="3C5CFD21" w14:textId="574C3017" w:rsidR="00AB5F00" w:rsidDel="00336F7D" w:rsidRDefault="00E7781D" w:rsidP="00E7781D">
            <w:pPr>
              <w:jc w:val="center"/>
              <w:rPr>
                <w:del w:id="591" w:author="Steve Morgan (DATA PLATFORM CSA)" w:date="2019-08-29T15:24:00Z"/>
              </w:rPr>
            </w:pPr>
            <w:del w:id="592" w:author="Steve Morgan (DATA PLATFORM CSA)" w:date="2019-08-29T15:21:00Z">
              <w:r w:rsidDel="002D3470">
                <w:rPr>
                  <w:noProof/>
                </w:rPr>
                <w:drawing>
                  <wp:inline distT="0" distB="0" distL="0" distR="0" wp14:anchorId="10CE8E4E" wp14:editId="54D1333D">
                    <wp:extent cx="5062855" cy="1934027"/>
                    <wp:effectExtent l="0" t="0" r="4445" b="9525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99625" cy="194807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C4F411A" w14:textId="20DDD7C5" w:rsidR="00E7781D" w:rsidDel="00336F7D" w:rsidRDefault="00E7781D" w:rsidP="00E7781D">
            <w:pPr>
              <w:jc w:val="center"/>
              <w:rPr>
                <w:del w:id="593" w:author="Steve Morgan (DATA PLATFORM CSA)" w:date="2019-08-29T15:24:00Z"/>
              </w:rPr>
            </w:pPr>
          </w:p>
        </w:tc>
        <w:tc>
          <w:tcPr>
            <w:tcW w:w="2977" w:type="dxa"/>
            <w:tcPrChange w:id="594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77813EC2" w14:textId="146FF0DA" w:rsidR="00AB5F00" w:rsidDel="00A93571" w:rsidRDefault="00AB5F00" w:rsidP="00B932CD">
            <w:pPr>
              <w:rPr>
                <w:del w:id="595" w:author="Steve Morgan (DATA PLATFORM CSA)" w:date="2019-08-29T15:22:00Z"/>
              </w:rPr>
            </w:pPr>
            <w:del w:id="596" w:author="Steve Morgan (DATA PLATFORM CSA)" w:date="2019-08-29T15:22:00Z">
              <w:r w:rsidDel="00A93571">
                <w:delText>DMA can test for both database compatibility and feature parity compliance against the Azure target.</w:delText>
              </w:r>
            </w:del>
          </w:p>
          <w:p w14:paraId="3451A126" w14:textId="2577A30E" w:rsidR="00AB5F00" w:rsidDel="00A93571" w:rsidRDefault="00AB5F00" w:rsidP="00B932CD">
            <w:pPr>
              <w:rPr>
                <w:del w:id="597" w:author="Steve Morgan (DATA PLATFORM CSA)" w:date="2019-08-29T15:22:00Z"/>
              </w:rPr>
            </w:pPr>
          </w:p>
          <w:p w14:paraId="3A9FEE45" w14:textId="79AB6C3E" w:rsidR="00AB5F00" w:rsidDel="00336F7D" w:rsidRDefault="00AB5F00" w:rsidP="00B932CD">
            <w:pPr>
              <w:rPr>
                <w:del w:id="598" w:author="Steve Morgan (DATA PLATFORM CSA)" w:date="2019-08-29T15:24:00Z"/>
              </w:rPr>
            </w:pPr>
            <w:del w:id="599" w:author="Steve Morgan (DATA PLATFORM CSA)" w:date="2019-08-29T15:22:00Z">
              <w:r w:rsidDel="00A93571">
                <w:delText xml:space="preserve">As this is the first </w:delText>
              </w:r>
              <w:r w:rsidR="004F6FAB" w:rsidDel="00A93571">
                <w:delText>time</w:delText>
              </w:r>
              <w:r w:rsidR="009E0F8D" w:rsidDel="00A93571">
                <w:delText xml:space="preserve"> </w:delText>
              </w:r>
              <w:r w:rsidDel="00A93571">
                <w:delText>we are assessing a database(s) we will perform all of these tests.</w:delText>
              </w:r>
            </w:del>
          </w:p>
        </w:tc>
      </w:tr>
      <w:tr w:rsidR="002D3470" w14:paraId="46040101" w14:textId="77777777" w:rsidTr="008922CF">
        <w:trPr>
          <w:trHeight w:val="280"/>
          <w:ins w:id="600" w:author="Steve Morgan (DATA PLATFORM CSA)" w:date="2019-08-29T15:21:00Z"/>
        </w:trPr>
        <w:tc>
          <w:tcPr>
            <w:tcW w:w="3167" w:type="dxa"/>
          </w:tcPr>
          <w:p w14:paraId="279CD512" w14:textId="77777777" w:rsidR="002D3470" w:rsidRDefault="002D3470" w:rsidP="008922CF">
            <w:pPr>
              <w:rPr>
                <w:ins w:id="601" w:author="Steve Morgan (DATA PLATFORM CSA)" w:date="2019-08-29T15:21:00Z"/>
              </w:rPr>
            </w:pPr>
            <w:ins w:id="602" w:author="Steve Morgan (DATA PLATFORM CSA)" w:date="2019-08-29T15:21:00Z">
              <w:r>
                <w:t>Select the assessment checks (Report Type) to be made:</w:t>
              </w:r>
            </w:ins>
          </w:p>
          <w:p w14:paraId="46A6D567" w14:textId="77777777" w:rsidR="002D3470" w:rsidRDefault="002D3470" w:rsidP="008922CF">
            <w:pPr>
              <w:rPr>
                <w:ins w:id="603" w:author="Steve Morgan (DATA PLATFORM CSA)" w:date="2019-08-29T15:21:00Z"/>
              </w:rPr>
            </w:pPr>
          </w:p>
          <w:p w14:paraId="09559D4C" w14:textId="77777777" w:rsidR="002D3470" w:rsidRPr="008922CF" w:rsidRDefault="002D3470" w:rsidP="008922CF">
            <w:pPr>
              <w:rPr>
                <w:ins w:id="604" w:author="Steve Morgan (DATA PLATFORM CSA)" w:date="2019-08-29T15:21:00Z"/>
                <w:b/>
                <w:bCs/>
              </w:rPr>
            </w:pPr>
            <w:ins w:id="605" w:author="Steve Morgan (DATA PLATFORM CSA)" w:date="2019-08-29T15:21:00Z">
              <w:r w:rsidRPr="008922CF">
                <w:rPr>
                  <w:b/>
                  <w:bCs/>
                </w:rPr>
                <w:t>Check database compatibility</w:t>
              </w:r>
            </w:ins>
          </w:p>
          <w:p w14:paraId="34802E06" w14:textId="77777777" w:rsidR="002D3470" w:rsidRDefault="002D3470" w:rsidP="008922CF">
            <w:pPr>
              <w:rPr>
                <w:ins w:id="606" w:author="Steve Morgan (DATA PLATFORM CSA)" w:date="2019-08-29T15:21:00Z"/>
              </w:rPr>
            </w:pPr>
          </w:p>
          <w:p w14:paraId="3472659C" w14:textId="77777777" w:rsidR="002D3470" w:rsidRDefault="002D3470" w:rsidP="008922CF">
            <w:pPr>
              <w:rPr>
                <w:ins w:id="607" w:author="Steve Morgan (DATA PLATFORM CSA)" w:date="2019-08-29T15:21:00Z"/>
                <w:b/>
                <w:bCs/>
              </w:rPr>
            </w:pPr>
            <w:ins w:id="608" w:author="Steve Morgan (DATA PLATFORM CSA)" w:date="2019-08-29T15:21:00Z">
              <w:r w:rsidRPr="008922CF">
                <w:rPr>
                  <w:b/>
                  <w:bCs/>
                </w:rPr>
                <w:t>Check feature parity</w:t>
              </w:r>
            </w:ins>
          </w:p>
          <w:p w14:paraId="23B0EBD0" w14:textId="77777777" w:rsidR="002D3470" w:rsidRDefault="002D3470" w:rsidP="008922CF">
            <w:pPr>
              <w:rPr>
                <w:ins w:id="609" w:author="Steve Morgan (DATA PLATFORM CSA)" w:date="2019-08-29T15:21:00Z"/>
                <w:b/>
                <w:bCs/>
              </w:rPr>
            </w:pPr>
          </w:p>
          <w:p w14:paraId="555351BE" w14:textId="77777777" w:rsidR="002D3470" w:rsidRDefault="002D3470" w:rsidP="008922CF">
            <w:pPr>
              <w:rPr>
                <w:ins w:id="610" w:author="Steve Morgan (DATA PLATFORM CSA)" w:date="2019-08-29T15:21:00Z"/>
                <w:b/>
                <w:bCs/>
              </w:rPr>
            </w:pPr>
          </w:p>
          <w:p w14:paraId="7873D54A" w14:textId="77777777" w:rsidR="002D3470" w:rsidRPr="008922CF" w:rsidRDefault="002D3470" w:rsidP="008922CF">
            <w:pPr>
              <w:rPr>
                <w:ins w:id="611" w:author="Steve Morgan (DATA PLATFORM CSA)" w:date="2019-08-29T15:21:00Z"/>
                <w:b/>
                <w:bCs/>
              </w:rPr>
            </w:pPr>
            <w:ins w:id="612" w:author="Steve Morgan (DATA PLATFORM CSA)" w:date="2019-08-29T15:21:00Z">
              <w:r>
                <w:t>Click ‘</w:t>
              </w:r>
              <w:r>
                <w:rPr>
                  <w:b/>
                  <w:color w:val="4472C4" w:themeColor="accent1"/>
                </w:rPr>
                <w:t>Next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0ECA6DF9" w14:textId="77777777" w:rsidR="002D3470" w:rsidRDefault="002D3470" w:rsidP="008922CF">
            <w:pPr>
              <w:jc w:val="center"/>
              <w:rPr>
                <w:ins w:id="613" w:author="Steve Morgan (DATA PLATFORM CSA)" w:date="2019-08-29T15:21:00Z"/>
              </w:rPr>
            </w:pPr>
            <w:ins w:id="614" w:author="Steve Morgan (DATA PLATFORM CSA)" w:date="2019-08-29T15:21:00Z">
              <w:r>
                <w:rPr>
                  <w:noProof/>
                </w:rPr>
                <w:drawing>
                  <wp:inline distT="0" distB="0" distL="0" distR="0" wp14:anchorId="22A74D8B" wp14:editId="0756A098">
                    <wp:extent cx="4859137" cy="2631830"/>
                    <wp:effectExtent l="0" t="0" r="0" b="0"/>
                    <wp:docPr id="1904639459" name="Picture 19046394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5614" cy="265158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6E9A720" w14:textId="77777777" w:rsidR="002D3470" w:rsidRDefault="002D3470" w:rsidP="008922CF">
            <w:pPr>
              <w:rPr>
                <w:ins w:id="615" w:author="Steve Morgan (DATA PLATFORM CSA)" w:date="2019-08-29T15:21:00Z"/>
              </w:rPr>
            </w:pPr>
          </w:p>
        </w:tc>
        <w:tc>
          <w:tcPr>
            <w:tcW w:w="2977" w:type="dxa"/>
          </w:tcPr>
          <w:p w14:paraId="4CBD3CE8" w14:textId="7C296AEC" w:rsidR="002D3470" w:rsidRDefault="0092746D" w:rsidP="008922CF">
            <w:pPr>
              <w:rPr>
                <w:ins w:id="616" w:author="Steve Morgan (DATA PLATFORM CSA)" w:date="2019-08-29T15:21:00Z"/>
              </w:rPr>
            </w:pPr>
            <w:ins w:id="617" w:author="Steve Morgan (DATA PLATFORM CSA)" w:date="2019-08-29T15:29:00Z">
              <w:r>
                <w:t xml:space="preserve">As we saw previously </w:t>
              </w:r>
            </w:ins>
            <w:ins w:id="618" w:author="Steve Morgan (DATA PLATFORM CSA)" w:date="2019-08-29T15:21:00Z">
              <w:r w:rsidR="002D3470">
                <w:t xml:space="preserve">DMA can test for both database compatibility and feature parity compliance against the </w:t>
              </w:r>
            </w:ins>
            <w:ins w:id="619" w:author="Steve Morgan (DATA PLATFORM CSA)" w:date="2019-08-29T15:29:00Z">
              <w:r>
                <w:t xml:space="preserve">chosen </w:t>
              </w:r>
            </w:ins>
            <w:ins w:id="620" w:author="Steve Morgan (DATA PLATFORM CSA)" w:date="2019-08-29T15:21:00Z">
              <w:r w:rsidR="002D3470">
                <w:t>target.</w:t>
              </w:r>
            </w:ins>
          </w:p>
          <w:p w14:paraId="12D678A9" w14:textId="77777777" w:rsidR="002D3470" w:rsidRDefault="002D3470" w:rsidP="008922CF">
            <w:pPr>
              <w:rPr>
                <w:ins w:id="621" w:author="Steve Morgan (DATA PLATFORM CSA)" w:date="2019-08-29T15:21:00Z"/>
              </w:rPr>
            </w:pPr>
          </w:p>
          <w:p w14:paraId="48DF9FD8" w14:textId="66275956" w:rsidR="002D3470" w:rsidRDefault="002D3470" w:rsidP="008922CF">
            <w:pPr>
              <w:rPr>
                <w:ins w:id="622" w:author="Steve Morgan (DATA PLATFORM CSA)" w:date="2019-08-29T15:21:00Z"/>
              </w:rPr>
            </w:pPr>
            <w:ins w:id="623" w:author="Steve Morgan (DATA PLATFORM CSA)" w:date="2019-08-29T15:21:00Z">
              <w:r>
                <w:t xml:space="preserve">As </w:t>
              </w:r>
            </w:ins>
            <w:ins w:id="624" w:author="Steve Morgan (DATA PLATFORM CSA)" w:date="2019-08-29T15:29:00Z">
              <w:r w:rsidR="00C720D8">
                <w:t xml:space="preserve">before we will assess all the databases against </w:t>
              </w:r>
              <w:proofErr w:type="gramStart"/>
              <w:r w:rsidR="00C720D8">
                <w:t>all of</w:t>
              </w:r>
              <w:proofErr w:type="gramEnd"/>
              <w:r w:rsidR="00C720D8">
                <w:t xml:space="preserve"> the tests. </w:t>
              </w:r>
            </w:ins>
          </w:p>
        </w:tc>
      </w:tr>
      <w:tr w:rsidR="00E44767" w14:paraId="36F096CD" w14:textId="77777777" w:rsidTr="008922CF">
        <w:trPr>
          <w:trHeight w:val="288"/>
          <w:ins w:id="625" w:author="Steve Morgan (DATA PLATFORM CSA)" w:date="2019-08-29T15:30:00Z"/>
        </w:trPr>
        <w:tc>
          <w:tcPr>
            <w:tcW w:w="3167" w:type="dxa"/>
          </w:tcPr>
          <w:p w14:paraId="1D87DD72" w14:textId="77777777" w:rsidR="00E44767" w:rsidRDefault="00E44767" w:rsidP="008922CF">
            <w:pPr>
              <w:rPr>
                <w:ins w:id="626" w:author="Steve Morgan (DATA PLATFORM CSA)" w:date="2019-08-29T15:30:00Z"/>
              </w:rPr>
            </w:pPr>
            <w:ins w:id="627" w:author="Steve Morgan (DATA PLATFORM CSA)" w:date="2019-08-29T15:30:00Z">
              <w:r>
                <w:t>Enter the source/legacy SQL details:</w:t>
              </w:r>
            </w:ins>
          </w:p>
          <w:p w14:paraId="00471651" w14:textId="77777777" w:rsidR="00E44767" w:rsidRDefault="00E44767" w:rsidP="008922CF">
            <w:pPr>
              <w:rPr>
                <w:ins w:id="628" w:author="Steve Morgan (DATA PLATFORM CSA)" w:date="2019-08-29T15:30:00Z"/>
              </w:rPr>
            </w:pPr>
          </w:p>
          <w:p w14:paraId="422FC1DF" w14:textId="77777777" w:rsidR="00E44767" w:rsidRPr="00334209" w:rsidRDefault="00E44767" w:rsidP="008922CF">
            <w:pPr>
              <w:rPr>
                <w:ins w:id="629" w:author="Steve Morgan (DATA PLATFORM CSA)" w:date="2019-08-29T15:30:00Z"/>
                <w:b/>
                <w:bCs/>
                <w:rPrChange w:id="630" w:author="Steve Morgan (DATA PLATFORM CSA)" w:date="2019-08-30T10:01:00Z">
                  <w:rPr>
                    <w:ins w:id="631" w:author="Steve Morgan (DATA PLATFORM CSA)" w:date="2019-08-29T15:30:00Z"/>
                  </w:rPr>
                </w:rPrChange>
              </w:rPr>
            </w:pPr>
            <w:ins w:id="632" w:author="Steve Morgan (DATA PLATFORM CSA)" w:date="2019-08-29T15:30:00Z">
              <w:r w:rsidRPr="00334209">
                <w:rPr>
                  <w:b/>
                  <w:bCs/>
                  <w:rPrChange w:id="633" w:author="Steve Morgan (DATA PLATFORM CSA)" w:date="2019-08-30T10:01:00Z">
                    <w:rPr/>
                  </w:rPrChange>
                </w:rPr>
                <w:t>Server Name:</w:t>
              </w:r>
            </w:ins>
          </w:p>
          <w:p w14:paraId="3D2D5471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34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35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36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LEGACYSQL2008</w:t>
              </w:r>
            </w:ins>
          </w:p>
          <w:p w14:paraId="0F0D3F68" w14:textId="77777777" w:rsidR="00E44767" w:rsidRPr="00334209" w:rsidRDefault="00E44767" w:rsidP="008922CF">
            <w:pPr>
              <w:rPr>
                <w:ins w:id="637" w:author="Steve Morgan (DATA PLATFORM CSA)" w:date="2019-08-29T15:30:00Z"/>
                <w:b/>
                <w:bCs/>
                <w:rPrChange w:id="638" w:author="Steve Morgan (DATA PLATFORM CSA)" w:date="2019-08-30T10:01:00Z">
                  <w:rPr>
                    <w:ins w:id="639" w:author="Steve Morgan (DATA PLATFORM CSA)" w:date="2019-08-29T15:30:00Z"/>
                  </w:rPr>
                </w:rPrChange>
              </w:rPr>
            </w:pPr>
            <w:ins w:id="640" w:author="Steve Morgan (DATA PLATFORM CSA)" w:date="2019-08-29T15:30:00Z">
              <w:r w:rsidRPr="00334209">
                <w:rPr>
                  <w:b/>
                  <w:bCs/>
                  <w:rPrChange w:id="641" w:author="Steve Morgan (DATA PLATFORM CSA)" w:date="2019-08-30T10:01:00Z">
                    <w:rPr/>
                  </w:rPrChange>
                </w:rPr>
                <w:t>Authentication Type:</w:t>
              </w:r>
            </w:ins>
          </w:p>
          <w:p w14:paraId="0A462FC8" w14:textId="77777777" w:rsidR="00E44767" w:rsidRPr="00334209" w:rsidRDefault="00E44767" w:rsidP="008922CF">
            <w:pPr>
              <w:rPr>
                <w:ins w:id="642" w:author="Steve Morgan (DATA PLATFORM CSA)" w:date="2019-08-29T15:30:00Z"/>
                <w:b/>
                <w:bCs/>
                <w:color w:val="4472C4" w:themeColor="accent1"/>
                <w:rPrChange w:id="643" w:author="Steve Morgan (DATA PLATFORM CSA)" w:date="2019-08-30T10:01:00Z">
                  <w:rPr>
                    <w:ins w:id="644" w:author="Steve Morgan (DATA PLATFORM CSA)" w:date="2019-08-29T15:30:00Z"/>
                    <w:b/>
                    <w:bCs/>
                  </w:rPr>
                </w:rPrChange>
              </w:rPr>
            </w:pPr>
            <w:ins w:id="645" w:author="Steve Morgan (DATA PLATFORM CSA)" w:date="2019-08-29T15:30:00Z">
              <w:r w:rsidRPr="00334209">
                <w:rPr>
                  <w:color w:val="4472C4" w:themeColor="accent1"/>
                  <w:rPrChange w:id="646" w:author="Steve Morgan (DATA PLATFORM CSA)" w:date="2019-08-30T10:01:00Z">
                    <w:rPr/>
                  </w:rPrChange>
                </w:rPr>
                <w:t xml:space="preserve">    </w:t>
              </w:r>
              <w:r w:rsidRPr="00334209">
                <w:rPr>
                  <w:b/>
                  <w:bCs/>
                  <w:color w:val="4472C4" w:themeColor="accent1"/>
                  <w:rPrChange w:id="647" w:author="Steve Morgan (DATA PLATFORM CSA)" w:date="2019-08-30T10:01:00Z">
                    <w:rPr>
                      <w:b/>
                      <w:bCs/>
                      <w:color w:val="FF0000"/>
                    </w:rPr>
                  </w:rPrChange>
                </w:rPr>
                <w:t>SQL Server Authentication</w:t>
              </w:r>
            </w:ins>
          </w:p>
          <w:p w14:paraId="41A3CB92" w14:textId="77777777" w:rsidR="00E44767" w:rsidRPr="00334209" w:rsidRDefault="00E44767" w:rsidP="008922CF">
            <w:pPr>
              <w:rPr>
                <w:ins w:id="648" w:author="Steve Morgan (DATA PLATFORM CSA)" w:date="2019-08-29T15:30:00Z"/>
                <w:b/>
                <w:bCs/>
                <w:rPrChange w:id="649" w:author="Steve Morgan (DATA PLATFORM CSA)" w:date="2019-08-30T10:01:00Z">
                  <w:rPr>
                    <w:ins w:id="650" w:author="Steve Morgan (DATA PLATFORM CSA)" w:date="2019-08-29T15:30:00Z"/>
                  </w:rPr>
                </w:rPrChange>
              </w:rPr>
            </w:pPr>
            <w:ins w:id="651" w:author="Steve Morgan (DATA PLATFORM CSA)" w:date="2019-08-29T15:30:00Z">
              <w:r w:rsidRPr="00334209">
                <w:rPr>
                  <w:b/>
                  <w:bCs/>
                  <w:rPrChange w:id="652" w:author="Steve Morgan (DATA PLATFORM CSA)" w:date="2019-08-30T10:01:00Z">
                    <w:rPr/>
                  </w:rPrChange>
                </w:rPr>
                <w:t>Username:</w:t>
              </w:r>
            </w:ins>
          </w:p>
          <w:p w14:paraId="43C5778E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53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ins w:id="654" w:author="Steve Morgan (DATA PLATFORM CSA)" w:date="2019-08-29T15:30:00Z">
              <w:r>
                <w:rPr>
                  <w:rFonts w:ascii="Calibri" w:hAnsi="Calibri" w:cs="Calibri"/>
                  <w:b/>
                  <w:bCs/>
                  <w:color w:val="FF0000"/>
                </w:rPr>
                <w:t xml:space="preserve">    </w:t>
              </w:r>
              <w:proofErr w:type="spellStart"/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55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>Demouser</w:t>
              </w:r>
              <w:proofErr w:type="spellEnd"/>
            </w:ins>
          </w:p>
          <w:p w14:paraId="0988626C" w14:textId="77777777" w:rsidR="00E44767" w:rsidRPr="00334209" w:rsidRDefault="00E44767" w:rsidP="008922CF">
            <w:pPr>
              <w:rPr>
                <w:ins w:id="656" w:author="Steve Morgan (DATA PLATFORM CSA)" w:date="2019-08-29T15:30:00Z"/>
                <w:b/>
                <w:bCs/>
                <w:rPrChange w:id="657" w:author="Steve Morgan (DATA PLATFORM CSA)" w:date="2019-08-30T10:01:00Z">
                  <w:rPr>
                    <w:ins w:id="658" w:author="Steve Morgan (DATA PLATFORM CSA)" w:date="2019-08-29T15:30:00Z"/>
                  </w:rPr>
                </w:rPrChange>
              </w:rPr>
            </w:pPr>
            <w:ins w:id="659" w:author="Steve Morgan (DATA PLATFORM CSA)" w:date="2019-08-29T15:30:00Z">
              <w:r w:rsidRPr="00334209">
                <w:rPr>
                  <w:b/>
                  <w:bCs/>
                  <w:rPrChange w:id="660" w:author="Steve Morgan (DATA PLATFORM CSA)" w:date="2019-08-30T10:01:00Z">
                    <w:rPr/>
                  </w:rPrChange>
                </w:rPr>
                <w:t>Password:</w:t>
              </w:r>
            </w:ins>
          </w:p>
          <w:p w14:paraId="503488EC" w14:textId="77777777" w:rsidR="00E44767" w:rsidRPr="00334209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1" w:author="Steve Morgan (DATA PLATFORM CSA)" w:date="2019-08-29T15:30:00Z"/>
                <w:rFonts w:ascii="Calibri" w:hAnsi="Calibri" w:cs="Calibri"/>
                <w:b/>
                <w:bCs/>
                <w:color w:val="4472C4" w:themeColor="accent1"/>
                <w:rPrChange w:id="662" w:author="Steve Morgan (DATA PLATFORM CSA)" w:date="2019-08-30T10:01:00Z">
                  <w:rPr>
                    <w:ins w:id="663" w:author="Steve Morgan (DATA PLATFORM CSA)" w:date="2019-08-29T15:30:00Z"/>
                    <w:rFonts w:ascii="Calibri" w:hAnsi="Calibri" w:cs="Calibri"/>
                    <w:b/>
                    <w:bCs/>
                    <w:color w:val="FF0000"/>
                  </w:rPr>
                </w:rPrChange>
              </w:rPr>
            </w:pPr>
            <w:ins w:id="664" w:author="Steve Morgan (DATA PLATFORM CSA)" w:date="2019-08-29T15:30:00Z"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65" w:author="Steve Morgan (DATA PLATFORM CSA)" w:date="2019-08-30T10:01:00Z">
                    <w:rPr>
                      <w:rFonts w:ascii="Calibri" w:hAnsi="Calibri" w:cs="Calibri"/>
                      <w:b/>
                      <w:bCs/>
                      <w:color w:val="FF0000"/>
                    </w:rPr>
                  </w:rPrChange>
                </w:rPr>
                <w:t xml:space="preserve">    Demo@pass1234567</w:t>
              </w:r>
            </w:ins>
          </w:p>
          <w:p w14:paraId="0A75AEB6" w14:textId="77777777" w:rsidR="00E44767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6" w:author="Steve Morgan (DATA PLATFORM CSA)" w:date="2019-08-29T15:30:00Z"/>
                <w:rFonts w:ascii="Calibri" w:hAnsi="Calibri" w:cs="Calibri"/>
                <w:b/>
                <w:bCs/>
                <w:color w:val="FF0000"/>
              </w:rPr>
            </w:pPr>
          </w:p>
          <w:p w14:paraId="5FBC41F3" w14:textId="77777777" w:rsidR="00E44767" w:rsidRPr="008922CF" w:rsidRDefault="00E44767" w:rsidP="008922CF">
            <w:pPr>
              <w:autoSpaceDE w:val="0"/>
              <w:autoSpaceDN w:val="0"/>
              <w:adjustRightInd w:val="0"/>
              <w:spacing w:line="252" w:lineRule="auto"/>
              <w:rPr>
                <w:ins w:id="667" w:author="Steve Morgan (DATA PLATFORM CSA)" w:date="2019-08-29T15:30:00Z"/>
                <w:rFonts w:ascii="Calibri" w:hAnsi="Calibri" w:cs="Calibri"/>
                <w:b/>
                <w:bCs/>
              </w:rPr>
            </w:pPr>
            <w:ins w:id="668" w:author="Steve Morgan (DATA PLATFORM CSA)" w:date="2019-08-29T15:30:00Z">
              <w:r w:rsidRPr="008922CF">
                <w:rPr>
                  <w:rFonts w:ascii="Calibri" w:hAnsi="Calibri" w:cs="Calibri"/>
                  <w:b/>
                  <w:bCs/>
                </w:rPr>
                <w:t>Untick “</w:t>
              </w:r>
              <w:r w:rsidRPr="00334209">
                <w:rPr>
                  <w:rFonts w:ascii="Calibri" w:hAnsi="Calibri" w:cs="Calibri"/>
                  <w:b/>
                  <w:bCs/>
                  <w:color w:val="4472C4" w:themeColor="accent1"/>
                  <w:rPrChange w:id="669" w:author="Steve Morgan (DATA PLATFORM CSA)" w:date="2019-08-30T10:01:00Z">
                    <w:rPr>
                      <w:rFonts w:ascii="Calibri" w:hAnsi="Calibri" w:cs="Calibri"/>
                      <w:b/>
                      <w:bCs/>
                    </w:rPr>
                  </w:rPrChange>
                </w:rPr>
                <w:t>Encrypt connection</w:t>
              </w:r>
              <w:r w:rsidRPr="008922CF">
                <w:rPr>
                  <w:rFonts w:ascii="Calibri" w:hAnsi="Calibri" w:cs="Calibri"/>
                  <w:b/>
                  <w:bCs/>
                </w:rPr>
                <w:t>”</w:t>
              </w:r>
            </w:ins>
          </w:p>
          <w:p w14:paraId="543AEC34" w14:textId="77777777" w:rsidR="00E44767" w:rsidRDefault="00E44767" w:rsidP="008922CF">
            <w:pPr>
              <w:rPr>
                <w:ins w:id="670" w:author="Steve Morgan (DATA PLATFORM CSA)" w:date="2019-08-29T15:30:00Z"/>
              </w:rPr>
            </w:pPr>
          </w:p>
          <w:p w14:paraId="73847A6D" w14:textId="77777777" w:rsidR="00E44767" w:rsidRDefault="00E44767" w:rsidP="008922CF">
            <w:pPr>
              <w:rPr>
                <w:ins w:id="671" w:author="Steve Morgan (DATA PLATFORM CSA)" w:date="2019-08-29T15:30:00Z"/>
              </w:rPr>
            </w:pPr>
            <w:ins w:id="672" w:author="Steve Morgan (DATA PLATFORM CSA)" w:date="2019-08-29T15:30:00Z">
              <w:r>
                <w:t>Click ‘</w:t>
              </w:r>
              <w:r>
                <w:rPr>
                  <w:b/>
                  <w:color w:val="4472C4" w:themeColor="accent1"/>
                </w:rPr>
                <w:t>Connect</w:t>
              </w:r>
              <w:r w:rsidRPr="00A84CE6">
                <w:rPr>
                  <w:b/>
                  <w:color w:val="4472C4" w:themeColor="accent1"/>
                </w:rPr>
                <w:t>’</w:t>
              </w:r>
            </w:ins>
          </w:p>
        </w:tc>
        <w:tc>
          <w:tcPr>
            <w:tcW w:w="7748" w:type="dxa"/>
          </w:tcPr>
          <w:p w14:paraId="3C59AB3F" w14:textId="77777777" w:rsidR="00E44767" w:rsidRDefault="00E44767" w:rsidP="008922CF">
            <w:pPr>
              <w:jc w:val="center"/>
              <w:rPr>
                <w:ins w:id="673" w:author="Steve Morgan (DATA PLATFORM CSA)" w:date="2019-08-29T15:30:00Z"/>
              </w:rPr>
            </w:pPr>
            <w:ins w:id="674" w:author="Steve Morgan (DATA PLATFORM CSA)" w:date="2019-08-29T15:30:00Z">
              <w:r w:rsidRPr="00B82BDC">
                <w:rPr>
                  <w:noProof/>
                </w:rPr>
                <w:drawing>
                  <wp:inline distT="0" distB="0" distL="0" distR="0" wp14:anchorId="46D60F0A" wp14:editId="1D0BC0EF">
                    <wp:extent cx="2009790" cy="2762270"/>
                    <wp:effectExtent l="0" t="0" r="9525" b="0"/>
                    <wp:docPr id="1904639461" name="Picture 19046394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9790" cy="27622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0B6F45" w14:textId="77777777" w:rsidR="00E44767" w:rsidRDefault="00E44767" w:rsidP="008922CF">
            <w:pPr>
              <w:rPr>
                <w:ins w:id="675" w:author="Steve Morgan (DATA PLATFORM CSA)" w:date="2019-08-29T15:30:00Z"/>
              </w:rPr>
            </w:pPr>
          </w:p>
        </w:tc>
        <w:tc>
          <w:tcPr>
            <w:tcW w:w="2977" w:type="dxa"/>
          </w:tcPr>
          <w:p w14:paraId="6CB88CAB" w14:textId="77777777" w:rsidR="00E44767" w:rsidRDefault="00E44767" w:rsidP="008922CF">
            <w:pPr>
              <w:rPr>
                <w:ins w:id="676" w:author="Steve Morgan (DATA PLATFORM CSA)" w:date="2019-08-29T15:30:00Z"/>
              </w:rPr>
            </w:pPr>
            <w:ins w:id="677" w:author="Steve Morgan (DATA PLATFORM CSA)" w:date="2019-08-29T15:30:00Z">
              <w:r>
                <w:t xml:space="preserve">When performing this within your own subscription you will enter the host, authentication and connection types according to your company guidelines and practices. </w:t>
              </w:r>
            </w:ins>
          </w:p>
          <w:p w14:paraId="7EF97DD2" w14:textId="77777777" w:rsidR="00E44767" w:rsidRPr="008922CF" w:rsidRDefault="00E44767" w:rsidP="008922CF">
            <w:pPr>
              <w:rPr>
                <w:ins w:id="678" w:author="Steve Morgan (DATA PLATFORM CSA)" w:date="2019-08-29T15:30:00Z"/>
                <w:i/>
                <w:iCs/>
                <w:color w:val="FF0000"/>
              </w:rPr>
            </w:pPr>
            <w:ins w:id="679" w:author="Steve Morgan (DATA PLATFORM CSA)" w:date="2019-08-29T15:30:00Z">
              <w:r w:rsidRPr="008922CF">
                <w:rPr>
                  <w:i/>
                  <w:iCs/>
                  <w:color w:val="FF0000"/>
                </w:rPr>
                <w:t>Bear in mind that DMA needs to connect</w:t>
              </w:r>
              <w:r>
                <w:rPr>
                  <w:i/>
                  <w:iCs/>
                  <w:color w:val="FF0000"/>
                </w:rPr>
                <w:t xml:space="preserve"> to a source SQL Server</w:t>
              </w:r>
              <w:r w:rsidRPr="008922CF">
                <w:rPr>
                  <w:i/>
                  <w:iCs/>
                  <w:color w:val="FF0000"/>
                </w:rPr>
                <w:t xml:space="preserve"> using an account that belongs to the sysadmin role.</w:t>
              </w:r>
            </w:ins>
          </w:p>
          <w:p w14:paraId="445CCB50" w14:textId="77777777" w:rsidR="00E44767" w:rsidRDefault="00E44767" w:rsidP="008922CF">
            <w:pPr>
              <w:rPr>
                <w:ins w:id="680" w:author="Steve Morgan (DATA PLATFORM CSA)" w:date="2019-08-29T15:30:00Z"/>
              </w:rPr>
            </w:pPr>
            <w:ins w:id="681" w:author="Steve Morgan (DATA PLATFORM CSA)" w:date="2019-08-29T15:30:00Z">
              <w:r>
                <w:t>As this document is produced within a workshop environment Active Directory, Certificates and encryption has not been setup.</w:t>
              </w:r>
            </w:ins>
          </w:p>
        </w:tc>
      </w:tr>
      <w:tr w:rsidR="001F0C61" w:rsidDel="00E44767" w14:paraId="4633DB0C" w14:textId="72C5EC1A" w:rsidTr="00763CCE">
        <w:trPr>
          <w:trHeight w:val="288"/>
          <w:del w:id="682" w:author="Steve Morgan (DATA PLATFORM CSA)" w:date="2019-08-29T15:30:00Z"/>
          <w:trPrChange w:id="68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68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0F268DEA" w14:textId="6EF8B9B7" w:rsidR="00AB5F00" w:rsidDel="00E44767" w:rsidRDefault="00AB5F00" w:rsidP="00B932CD">
            <w:pPr>
              <w:rPr>
                <w:del w:id="685" w:author="Steve Morgan (DATA PLATFORM CSA)" w:date="2019-08-29T15:30:00Z"/>
              </w:rPr>
            </w:pPr>
            <w:del w:id="686" w:author="Steve Morgan (DATA PLATFORM CSA)" w:date="2019-08-29T15:30:00Z">
              <w:r w:rsidDel="00E44767">
                <w:delText>Enter the Source SQL details:</w:delText>
              </w:r>
            </w:del>
          </w:p>
          <w:p w14:paraId="551F0773" w14:textId="56F982BD" w:rsidR="00AB5F00" w:rsidDel="00E44767" w:rsidRDefault="00AB5F00" w:rsidP="00B932CD">
            <w:pPr>
              <w:rPr>
                <w:del w:id="687" w:author="Steve Morgan (DATA PLATFORM CSA)" w:date="2019-08-29T15:30:00Z"/>
              </w:rPr>
            </w:pPr>
          </w:p>
          <w:p w14:paraId="226D9E85" w14:textId="11309D2D" w:rsidR="00AB5F00" w:rsidDel="00E44767" w:rsidRDefault="00AB5F00" w:rsidP="00B932CD">
            <w:pPr>
              <w:ind w:left="720"/>
              <w:rPr>
                <w:del w:id="688" w:author="Steve Morgan (DATA PLATFORM CSA)" w:date="2019-08-29T15:30:00Z"/>
              </w:rPr>
            </w:pPr>
            <w:del w:id="689" w:author="Steve Morgan (DATA PLATFORM CSA)" w:date="2019-08-29T15:30:00Z">
              <w:r w:rsidDel="00E44767">
                <w:delText>Server Name</w:delText>
              </w:r>
            </w:del>
          </w:p>
          <w:p w14:paraId="626722B1" w14:textId="496CE665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1440"/>
              <w:rPr>
                <w:del w:id="690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691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SourceSQLhost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29AAB9FE" w14:textId="71CF885B" w:rsidR="00AB5F00" w:rsidDel="00E44767" w:rsidRDefault="00AB5F00" w:rsidP="00B932CD">
            <w:pPr>
              <w:ind w:left="1440"/>
              <w:rPr>
                <w:del w:id="692" w:author="Steve Morgan (DATA PLATFORM CSA)" w:date="2019-08-29T15:30:00Z"/>
              </w:rPr>
            </w:pPr>
          </w:p>
          <w:p w14:paraId="15AE0903" w14:textId="708CBAE6" w:rsidR="00AB5F00" w:rsidDel="00E44767" w:rsidRDefault="00AB5F00" w:rsidP="00B932CD">
            <w:pPr>
              <w:ind w:left="720"/>
              <w:rPr>
                <w:del w:id="693" w:author="Steve Morgan (DATA PLATFORM CSA)" w:date="2019-08-29T15:30:00Z"/>
              </w:rPr>
            </w:pPr>
            <w:del w:id="694" w:author="Steve Morgan (DATA PLATFORM CSA)" w:date="2019-08-29T15:30:00Z">
              <w:r w:rsidDel="00E44767">
                <w:delText>Authentication Type</w:delText>
              </w:r>
            </w:del>
          </w:p>
          <w:p w14:paraId="509C735C" w14:textId="0E8F23EC" w:rsidR="00AB5F00" w:rsidDel="00E44767" w:rsidRDefault="00AB5F00" w:rsidP="00B932CD">
            <w:pPr>
              <w:ind w:left="1440"/>
              <w:rPr>
                <w:del w:id="695" w:author="Steve Morgan (DATA PLATFORM CSA)" w:date="2019-08-29T15:30:00Z"/>
              </w:rPr>
            </w:pPr>
            <w:del w:id="696" w:author="Steve Morgan (DATA PLATFORM CSA)" w:date="2019-08-29T15:30:00Z">
              <w:r w:rsidDel="00E44767">
                <w:delText>‘SQL Auth.’</w:delText>
              </w:r>
            </w:del>
          </w:p>
          <w:p w14:paraId="1D025DE6" w14:textId="2461D0D4" w:rsidR="00AB5F00" w:rsidDel="00E44767" w:rsidRDefault="00AB5F00" w:rsidP="00B932CD">
            <w:pPr>
              <w:ind w:left="720"/>
              <w:rPr>
                <w:del w:id="697" w:author="Steve Morgan (DATA PLATFORM CSA)" w:date="2019-08-29T15:30:00Z"/>
              </w:rPr>
            </w:pPr>
          </w:p>
          <w:p w14:paraId="7ED91359" w14:textId="0F562EB4" w:rsidR="00AB5F00" w:rsidDel="00E44767" w:rsidRDefault="00AB5F00" w:rsidP="00B932CD">
            <w:pPr>
              <w:ind w:left="720"/>
              <w:rPr>
                <w:del w:id="698" w:author="Steve Morgan (DATA PLATFORM CSA)" w:date="2019-08-29T15:30:00Z"/>
              </w:rPr>
            </w:pPr>
            <w:del w:id="699" w:author="Steve Morgan (DATA PLATFORM CSA)" w:date="2019-08-29T15:30:00Z">
              <w:r w:rsidDel="00E44767">
                <w:delText>Username</w:delText>
              </w:r>
            </w:del>
          </w:p>
          <w:p w14:paraId="68C83285" w14:textId="2B8E056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700" w:author="Steve Morgan (DATA PLATFORM CSA)" w:date="2019-08-29T15:30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01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SourceSQLuser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6346F573" w14:textId="02718707" w:rsidR="00AB5F00" w:rsidDel="00E44767" w:rsidRDefault="00AB5F00" w:rsidP="00B932CD">
            <w:pPr>
              <w:ind w:left="720"/>
              <w:rPr>
                <w:del w:id="702" w:author="Steve Morgan (DATA PLATFORM CSA)" w:date="2019-08-29T15:30:00Z"/>
              </w:rPr>
            </w:pPr>
          </w:p>
          <w:p w14:paraId="34433484" w14:textId="6D91198A" w:rsidR="00AB5F00" w:rsidDel="00E44767" w:rsidRDefault="00AB5F00" w:rsidP="00B932CD">
            <w:pPr>
              <w:ind w:left="720"/>
              <w:rPr>
                <w:del w:id="703" w:author="Steve Morgan (DATA PLATFORM CSA)" w:date="2019-08-29T15:30:00Z"/>
              </w:rPr>
            </w:pPr>
            <w:del w:id="704" w:author="Steve Morgan (DATA PLATFORM CSA)" w:date="2019-08-29T15:30:00Z">
              <w:r w:rsidDel="00E44767">
                <w:delText>Password</w:delText>
              </w:r>
            </w:del>
          </w:p>
          <w:p w14:paraId="11426979" w14:textId="0CA9E934" w:rsidR="00AB5F00" w:rsidDel="00E44767" w:rsidRDefault="00AB5F00" w:rsidP="00B932CD">
            <w:pPr>
              <w:autoSpaceDE w:val="0"/>
              <w:autoSpaceDN w:val="0"/>
              <w:adjustRightInd w:val="0"/>
              <w:spacing w:line="252" w:lineRule="auto"/>
              <w:ind w:left="720" w:firstLine="720"/>
              <w:rPr>
                <w:del w:id="705" w:author="Steve Morgan (DATA PLATFORM CSA)" w:date="2019-08-29T15:30:00Z"/>
                <w:rFonts w:ascii="Calibri" w:hAnsi="Calibri" w:cs="Calibri"/>
                <w:color w:val="FF0000"/>
              </w:rPr>
            </w:pPr>
            <w:del w:id="706" w:author="Steve Morgan (DATA PLATFORM CSA)" w:date="2019-08-29T15:30:00Z">
              <w:r w:rsidDel="00E44767">
                <w:rPr>
                  <w:rFonts w:ascii="Calibri" w:hAnsi="Calibri" w:cs="Calibri"/>
                  <w:color w:val="FF0000"/>
                </w:rPr>
                <w:delText>SourceSQLpwd</w:delText>
              </w:r>
              <w:r w:rsidDel="00E44767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BD4FF4E" w14:textId="6D642B15" w:rsidR="00AB5F00" w:rsidDel="00E44767" w:rsidRDefault="00AB5F00" w:rsidP="00B932CD">
            <w:pPr>
              <w:ind w:left="720"/>
              <w:rPr>
                <w:del w:id="707" w:author="Steve Morgan (DATA PLATFORM CSA)" w:date="2019-08-29T15:30:00Z"/>
              </w:rPr>
            </w:pPr>
          </w:p>
        </w:tc>
        <w:tc>
          <w:tcPr>
            <w:tcW w:w="7748" w:type="dxa"/>
            <w:tcPrChange w:id="708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75531D96" w14:textId="3F07527E" w:rsidR="00AB5F00" w:rsidDel="00E44767" w:rsidRDefault="00082318" w:rsidP="007D25B8">
            <w:pPr>
              <w:jc w:val="center"/>
              <w:rPr>
                <w:del w:id="709" w:author="Steve Morgan (DATA PLATFORM CSA)" w:date="2019-08-29T15:30:00Z"/>
              </w:rPr>
            </w:pPr>
            <w:del w:id="710" w:author="Steve Morgan (DATA PLATFORM CSA)" w:date="2019-08-29T15:30:00Z">
              <w:r w:rsidDel="00E44767">
                <w:rPr>
                  <w:noProof/>
                </w:rPr>
                <w:drawing>
                  <wp:inline distT="0" distB="0" distL="0" distR="0" wp14:anchorId="5A624741" wp14:editId="6AECC691">
                    <wp:extent cx="4562359" cy="2438400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78170" cy="2446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0A303EC" w14:textId="16F48132" w:rsidR="00AB5F00" w:rsidDel="00E44767" w:rsidRDefault="00AB5F00" w:rsidP="00B932CD">
            <w:pPr>
              <w:rPr>
                <w:del w:id="711" w:author="Steve Morgan (DATA PLATFORM CSA)" w:date="2019-08-29T15:30:00Z"/>
              </w:rPr>
            </w:pPr>
          </w:p>
        </w:tc>
        <w:tc>
          <w:tcPr>
            <w:tcW w:w="2977" w:type="dxa"/>
            <w:tcPrChange w:id="712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8DA3519" w14:textId="0B2703B5" w:rsidR="00AB5F00" w:rsidDel="00E44767" w:rsidRDefault="00AB5F00" w:rsidP="00B932CD">
            <w:pPr>
              <w:rPr>
                <w:del w:id="713" w:author="Steve Morgan (DATA PLATFORM CSA)" w:date="2019-08-29T15:30:00Z"/>
              </w:rPr>
            </w:pPr>
            <w:del w:id="714" w:author="Steve Morgan (DATA PLATFORM CSA)" w:date="2019-08-29T15:30:00Z">
              <w:r w:rsidDel="00E44767">
                <w:delText>When performing this within your own subscription you will enter the host, authentication and connection types according to your company guidelines and practices. As this document is produced within a workshop environment Active Directory, Certificates and encryption has not been setup.</w:delText>
              </w:r>
            </w:del>
          </w:p>
        </w:tc>
      </w:tr>
      <w:tr w:rsidR="001F0C61" w:rsidDel="00567BA8" w14:paraId="0443CAE9" w14:textId="5B6F6F92" w:rsidTr="00763CCE">
        <w:trPr>
          <w:trHeight w:val="288"/>
          <w:del w:id="715" w:author="Steve Morgan (DATA PLATFORM CSA)" w:date="2019-08-29T15:50:00Z"/>
          <w:trPrChange w:id="716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17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E672277" w14:textId="359D52D3" w:rsidR="00AB5F00" w:rsidDel="00567BA8" w:rsidRDefault="00AB5F00" w:rsidP="00B932CD">
            <w:pPr>
              <w:rPr>
                <w:del w:id="718" w:author="Steve Morgan (DATA PLATFORM CSA)" w:date="2019-08-29T15:50:00Z"/>
              </w:rPr>
            </w:pPr>
          </w:p>
        </w:tc>
        <w:tc>
          <w:tcPr>
            <w:tcW w:w="7748" w:type="dxa"/>
            <w:tcPrChange w:id="71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65A21787" w14:textId="6F7F324E" w:rsidR="00AB5F00" w:rsidDel="00567BA8" w:rsidRDefault="00AB5F00" w:rsidP="00B932CD">
            <w:pPr>
              <w:rPr>
                <w:del w:id="720" w:author="Steve Morgan (DATA PLATFORM CSA)" w:date="2019-08-29T15:50:00Z"/>
              </w:rPr>
            </w:pPr>
          </w:p>
        </w:tc>
        <w:tc>
          <w:tcPr>
            <w:tcW w:w="2977" w:type="dxa"/>
            <w:tcPrChange w:id="721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66D9041" w14:textId="7DB9C960" w:rsidR="00AB5F00" w:rsidDel="00567BA8" w:rsidRDefault="00AB5F00" w:rsidP="00B932CD">
            <w:pPr>
              <w:rPr>
                <w:del w:id="722" w:author="Steve Morgan (DATA PLATFORM CSA)" w:date="2019-08-29T15:50:00Z"/>
              </w:rPr>
            </w:pPr>
          </w:p>
        </w:tc>
      </w:tr>
      <w:tr w:rsidR="00666C44" w14:paraId="29AD0335" w14:textId="77777777" w:rsidTr="008922CF">
        <w:trPr>
          <w:trHeight w:val="288"/>
          <w:ins w:id="723" w:author="Steve Morgan (DATA PLATFORM CSA)" w:date="2019-08-29T15:50:00Z"/>
        </w:trPr>
        <w:tc>
          <w:tcPr>
            <w:tcW w:w="3167" w:type="dxa"/>
          </w:tcPr>
          <w:p w14:paraId="6A18486B" w14:textId="77777777" w:rsidR="00666C44" w:rsidRDefault="00666C44" w:rsidP="008922CF">
            <w:pPr>
              <w:rPr>
                <w:ins w:id="724" w:author="Steve Morgan (DATA PLATFORM CSA)" w:date="2019-08-29T15:50:00Z"/>
              </w:rPr>
            </w:pPr>
            <w:ins w:id="725" w:author="Steve Morgan (DATA PLATFORM CSA)" w:date="2019-08-29T15:50:00Z">
              <w:r>
                <w:t xml:space="preserve">Select </w:t>
              </w:r>
              <w:r w:rsidRPr="008922CF">
                <w:rPr>
                  <w:b/>
                  <w:bCs/>
                </w:rPr>
                <w:t>only</w:t>
              </w:r>
              <w:r>
                <w:t xml:space="preserve"> the </w:t>
              </w:r>
              <w:proofErr w:type="gramStart"/>
              <w:r>
                <w:t>3 database</w:t>
              </w:r>
              <w:proofErr w:type="gramEnd"/>
              <w:r>
                <w:t xml:space="preserve"> used by your ‘Online Transaction Monitor’ app. These will have a TEAMXX prefix where XX should be replaced by your team number.</w:t>
              </w:r>
            </w:ins>
          </w:p>
          <w:p w14:paraId="409F1E91" w14:textId="77777777" w:rsidR="00666C44" w:rsidRDefault="00666C44" w:rsidP="008922CF">
            <w:pPr>
              <w:rPr>
                <w:ins w:id="726" w:author="Steve Morgan (DATA PLATFORM CSA)" w:date="2019-08-29T15:50:00Z"/>
              </w:rPr>
            </w:pPr>
          </w:p>
          <w:p w14:paraId="33647785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27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28" w:author="Steve Morgan (DATA PLATFORM CSA)" w:date="2019-08-30T10:01:00Z">
                  <w:rPr>
                    <w:ins w:id="729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30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1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TEAMXX_LocalMasterDataDb</w:t>
              </w:r>
              <w:proofErr w:type="spellEnd"/>
            </w:ins>
          </w:p>
          <w:p w14:paraId="3049F0CD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32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  <w:rPrChange w:id="733" w:author="Steve Morgan (DATA PLATFORM CSA)" w:date="2019-08-30T10:01:00Z">
                  <w:rPr>
                    <w:ins w:id="734" w:author="Steve Morgan (DATA PLATFORM CSA)" w:date="2019-08-29T15:50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</w:pPr>
            <w:proofErr w:type="spellStart"/>
            <w:ins w:id="735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6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TEAMXX_SharedMasterDb</w:t>
              </w:r>
              <w:proofErr w:type="spellEnd"/>
            </w:ins>
          </w:p>
          <w:p w14:paraId="1FA7A6E4" w14:textId="77777777" w:rsidR="00666C44" w:rsidRPr="00125227" w:rsidRDefault="00666C44" w:rsidP="008922CF">
            <w:pPr>
              <w:autoSpaceDE w:val="0"/>
              <w:autoSpaceDN w:val="0"/>
              <w:adjustRightInd w:val="0"/>
              <w:spacing w:after="120"/>
              <w:rPr>
                <w:ins w:id="737" w:author="Steve Morgan (DATA PLATFORM CSA)" w:date="2019-08-29T15:50:00Z"/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ins w:id="738" w:author="Steve Morgan (DATA PLATFORM CSA)" w:date="2019-08-29T15:50:00Z">
              <w:r w:rsidRPr="00125227">
                <w:rPr>
                  <w:rFonts w:ascii="Calibri" w:hAnsi="Calibri" w:cs="Calibri"/>
                  <w:b/>
                  <w:bCs/>
                  <w:color w:val="FF0000"/>
                  <w:rPrChange w:id="739" w:author="Steve Morgan (DATA PLATFORM CSA)" w:date="2019-08-30T10:01:00Z">
                    <w:rPr>
                      <w:rFonts w:ascii="Calibri" w:hAnsi="Calibri" w:cs="Calibri"/>
                      <w:color w:val="FF0000"/>
                      <w:sz w:val="24"/>
                      <w:szCs w:val="24"/>
                    </w:rPr>
                  </w:rPrChange>
                </w:rPr>
                <w:t>TEAMXX_TenantDataDb</w:t>
              </w:r>
            </w:ins>
          </w:p>
          <w:p w14:paraId="7DBA3810" w14:textId="77777777" w:rsidR="00666C44" w:rsidRDefault="00666C44" w:rsidP="008922CF">
            <w:pPr>
              <w:rPr>
                <w:ins w:id="740" w:author="Steve Morgan (DATA PLATFORM CSA)" w:date="2019-08-29T15:50:00Z"/>
              </w:rPr>
            </w:pPr>
          </w:p>
          <w:p w14:paraId="6C05C9B4" w14:textId="77777777" w:rsidR="00666C44" w:rsidRDefault="00666C44" w:rsidP="008922CF">
            <w:pPr>
              <w:rPr>
                <w:ins w:id="741" w:author="Steve Morgan (DATA PLATFORM CSA)" w:date="2019-08-29T15:50:00Z"/>
              </w:rPr>
            </w:pPr>
            <w:ins w:id="742" w:author="Steve Morgan (DATA PLATFORM CSA)" w:date="2019-08-29T15:50:00Z">
              <w:r>
                <w:t>Click ‘</w:t>
              </w:r>
              <w:r w:rsidRPr="00A84CE6">
                <w:rPr>
                  <w:b/>
                  <w:color w:val="4472C4" w:themeColor="accent1"/>
                </w:rPr>
                <w:t>Add’</w:t>
              </w:r>
              <w:r w:rsidRPr="00A84CE6">
                <w:rPr>
                  <w:color w:val="4472C4" w:themeColor="accent1"/>
                </w:rPr>
                <w:t xml:space="preserve"> </w:t>
              </w:r>
              <w:r>
                <w:t>to add them to the assessment.</w:t>
              </w:r>
            </w:ins>
          </w:p>
        </w:tc>
        <w:tc>
          <w:tcPr>
            <w:tcW w:w="7748" w:type="dxa"/>
          </w:tcPr>
          <w:p w14:paraId="3517DD07" w14:textId="77777777" w:rsidR="00666C44" w:rsidRDefault="00666C44" w:rsidP="008922CF">
            <w:pPr>
              <w:jc w:val="center"/>
              <w:rPr>
                <w:ins w:id="743" w:author="Steve Morgan (DATA PLATFORM CSA)" w:date="2019-08-29T15:50:00Z"/>
              </w:rPr>
            </w:pPr>
            <w:ins w:id="744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107033">
                <w:rPr>
                  <w:noProof/>
                </w:rPr>
                <w:drawing>
                  <wp:inline distT="0" distB="0" distL="0" distR="0" wp14:anchorId="705F2C3C" wp14:editId="0E30EC71">
                    <wp:extent cx="2186609" cy="2752626"/>
                    <wp:effectExtent l="0" t="0" r="4445" b="0"/>
                    <wp:docPr id="1904639462" name="Picture 19046394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3629" cy="27740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8718E7" w14:textId="77777777" w:rsidR="00666C44" w:rsidRDefault="00666C44" w:rsidP="008922CF">
            <w:pPr>
              <w:rPr>
                <w:ins w:id="745" w:author="Steve Morgan (DATA PLATFORM CSA)" w:date="2019-08-29T15:50:00Z"/>
              </w:rPr>
            </w:pPr>
          </w:p>
          <w:p w14:paraId="2CD33B13" w14:textId="77777777" w:rsidR="00666C44" w:rsidRDefault="00666C44" w:rsidP="008922CF">
            <w:pPr>
              <w:rPr>
                <w:ins w:id="746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3E8E03C5" w14:textId="77777777" w:rsidR="00666C44" w:rsidRDefault="00666C44" w:rsidP="008922CF">
            <w:pPr>
              <w:rPr>
                <w:ins w:id="747" w:author="Steve Morgan (DATA PLATFORM CSA)" w:date="2019-08-29T15:50:00Z"/>
              </w:rPr>
            </w:pPr>
            <w:ins w:id="748" w:author="Steve Morgan (DATA PLATFORM CSA)" w:date="2019-08-29T15:50:00Z">
              <w:r>
                <w:t>DMA will show all databases located on the Source host and display them so you can decide which ones to include in this assessment project.</w:t>
              </w:r>
            </w:ins>
          </w:p>
          <w:p w14:paraId="69337B6C" w14:textId="77777777" w:rsidR="00666C44" w:rsidRDefault="00666C44" w:rsidP="008922CF">
            <w:pPr>
              <w:rPr>
                <w:ins w:id="749" w:author="Steve Morgan (DATA PLATFORM CSA)" w:date="2019-08-29T15:50:00Z"/>
              </w:rPr>
            </w:pPr>
          </w:p>
          <w:p w14:paraId="7712DCC9" w14:textId="77777777" w:rsidR="00666C44" w:rsidRDefault="00666C44" w:rsidP="008922CF">
            <w:pPr>
              <w:rPr>
                <w:ins w:id="750" w:author="Steve Morgan (DATA PLATFORM CSA)" w:date="2019-08-29T15:50:00Z"/>
              </w:rPr>
            </w:pPr>
            <w:ins w:id="751" w:author="Steve Morgan (DATA PLATFORM CSA)" w:date="2019-08-29T15:50:00Z">
              <w:r>
                <w:t>Note that you can assess multiple databases a t the same time.</w:t>
              </w:r>
            </w:ins>
          </w:p>
        </w:tc>
      </w:tr>
      <w:tr w:rsidR="00666C44" w14:paraId="52C52667" w14:textId="77777777" w:rsidTr="008922CF">
        <w:trPr>
          <w:trHeight w:val="288"/>
          <w:ins w:id="752" w:author="Steve Morgan (DATA PLATFORM CSA)" w:date="2019-08-29T15:50:00Z"/>
        </w:trPr>
        <w:tc>
          <w:tcPr>
            <w:tcW w:w="3167" w:type="dxa"/>
          </w:tcPr>
          <w:p w14:paraId="6D60C937" w14:textId="77777777" w:rsidR="00666C44" w:rsidRDefault="00666C44" w:rsidP="008922CF">
            <w:pPr>
              <w:rPr>
                <w:ins w:id="753" w:author="Steve Morgan (DATA PLATFORM CSA)" w:date="2019-08-29T15:50:00Z"/>
              </w:rPr>
            </w:pPr>
            <w:ins w:id="754" w:author="Steve Morgan (DATA PLATFORM CSA)" w:date="2019-08-29T15:50:00Z">
              <w:r>
                <w:t>You should now see the screen on the right with the relevant TEAMXX databases listed.</w:t>
              </w:r>
            </w:ins>
          </w:p>
          <w:p w14:paraId="35142F54" w14:textId="77777777" w:rsidR="00666C44" w:rsidRDefault="00666C44" w:rsidP="008922CF">
            <w:pPr>
              <w:rPr>
                <w:ins w:id="755" w:author="Steve Morgan (DATA PLATFORM CSA)" w:date="2019-08-29T15:50:00Z"/>
              </w:rPr>
            </w:pPr>
          </w:p>
          <w:p w14:paraId="6268762A" w14:textId="77777777" w:rsidR="00666C44" w:rsidRDefault="00666C44" w:rsidP="008922CF">
            <w:pPr>
              <w:rPr>
                <w:ins w:id="756" w:author="Steve Morgan (DATA PLATFORM CSA)" w:date="2019-08-29T15:50:00Z"/>
              </w:rPr>
            </w:pPr>
          </w:p>
          <w:p w14:paraId="5C8A227E" w14:textId="77777777" w:rsidR="00666C44" w:rsidRDefault="00666C44" w:rsidP="008922CF">
            <w:pPr>
              <w:rPr>
                <w:ins w:id="757" w:author="Steve Morgan (DATA PLATFORM CSA)" w:date="2019-08-29T15:50:00Z"/>
              </w:rPr>
            </w:pPr>
            <w:ins w:id="758" w:author="Steve Morgan (DATA PLATFORM CSA)" w:date="2019-08-29T15:50:00Z">
              <w:r>
                <w:t>Select ‘</w:t>
              </w:r>
              <w:r w:rsidRPr="00A84CE6">
                <w:rPr>
                  <w:b/>
                  <w:color w:val="4472C4" w:themeColor="accent1"/>
                </w:rPr>
                <w:t>Start Assessment’</w:t>
              </w:r>
            </w:ins>
          </w:p>
        </w:tc>
        <w:tc>
          <w:tcPr>
            <w:tcW w:w="7748" w:type="dxa"/>
          </w:tcPr>
          <w:p w14:paraId="3A5A1191" w14:textId="77777777" w:rsidR="00666C44" w:rsidRDefault="00666C44" w:rsidP="008922CF">
            <w:pPr>
              <w:jc w:val="center"/>
              <w:rPr>
                <w:ins w:id="759" w:author="Steve Morgan (DATA PLATFORM CSA)" w:date="2019-08-29T15:50:00Z"/>
              </w:rPr>
            </w:pPr>
            <w:ins w:id="760" w:author="Steve Morgan (DATA PLATFORM CSA)" w:date="2019-08-29T15:50:00Z">
              <w:r>
                <w:rPr>
                  <w:noProof/>
                </w:rPr>
                <w:t xml:space="preserve"> </w:t>
              </w:r>
              <w:r w:rsidRPr="008D4808">
                <w:rPr>
                  <w:noProof/>
                </w:rPr>
                <w:drawing>
                  <wp:inline distT="0" distB="0" distL="0" distR="0" wp14:anchorId="05EB5B3C" wp14:editId="3117B868">
                    <wp:extent cx="4669809" cy="2361538"/>
                    <wp:effectExtent l="0" t="0" r="0" b="1270"/>
                    <wp:docPr id="1904639463" name="Picture 19046394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3835" cy="2388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C60C0B1" w14:textId="77777777" w:rsidR="00666C44" w:rsidRDefault="00666C44" w:rsidP="008922CF">
            <w:pPr>
              <w:rPr>
                <w:ins w:id="761" w:author="Steve Morgan (DATA PLATFORM CSA)" w:date="2019-08-29T15:50:00Z"/>
              </w:rPr>
            </w:pPr>
          </w:p>
        </w:tc>
        <w:tc>
          <w:tcPr>
            <w:tcW w:w="2977" w:type="dxa"/>
          </w:tcPr>
          <w:p w14:paraId="16CD180D" w14:textId="77777777" w:rsidR="00666C44" w:rsidRDefault="00666C44" w:rsidP="008922CF">
            <w:pPr>
              <w:rPr>
                <w:ins w:id="762" w:author="Steve Morgan (DATA PLATFORM CSA)" w:date="2019-08-29T15:50:00Z"/>
              </w:rPr>
            </w:pPr>
            <w:ins w:id="763" w:author="Steve Morgan (DATA PLATFORM CSA)" w:date="2019-08-29T15:50:00Z">
              <w:r>
                <w:t>Note: DMA allows you to either ‘Add’ or ‘Remove’ additional data sources as needed at this point.</w:t>
              </w:r>
            </w:ins>
          </w:p>
          <w:p w14:paraId="552064B7" w14:textId="77777777" w:rsidR="00666C44" w:rsidRDefault="00666C44" w:rsidP="008922CF">
            <w:pPr>
              <w:rPr>
                <w:ins w:id="764" w:author="Steve Morgan (DATA PLATFORM CSA)" w:date="2019-08-29T15:50:00Z"/>
              </w:rPr>
            </w:pPr>
          </w:p>
          <w:p w14:paraId="56C4B0F2" w14:textId="77777777" w:rsidR="00666C44" w:rsidRDefault="00666C44" w:rsidP="008922CF">
            <w:pPr>
              <w:rPr>
                <w:ins w:id="765" w:author="Steve Morgan (DATA PLATFORM CSA)" w:date="2019-08-29T15:50:00Z"/>
              </w:rPr>
            </w:pPr>
            <w:ins w:id="766" w:author="Steve Morgan (DATA PLATFORM CSA)" w:date="2019-08-29T15:50:00Z">
              <w:r>
                <w:t>Also note that DMA has identified what compatibility level each source database is running under.</w:t>
              </w:r>
            </w:ins>
          </w:p>
        </w:tc>
      </w:tr>
      <w:tr w:rsidR="001F0C61" w:rsidDel="00056106" w14:paraId="424DBAF0" w14:textId="5BB5AAE0" w:rsidTr="00763CCE">
        <w:trPr>
          <w:trHeight w:val="288"/>
          <w:del w:id="767" w:author="Steve Morgan (DATA PLATFORM CSA)" w:date="2019-08-29T16:04:00Z"/>
          <w:trPrChange w:id="768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69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7CBF016" w14:textId="3DEDC7FE" w:rsidR="00AB5F00" w:rsidDel="00056106" w:rsidRDefault="00AB5F00" w:rsidP="00B932CD">
            <w:pPr>
              <w:rPr>
                <w:del w:id="770" w:author="Steve Morgan (DATA PLATFORM CSA)" w:date="2019-08-29T16:04:00Z"/>
              </w:rPr>
            </w:pPr>
            <w:del w:id="771" w:author="Steve Morgan (DATA PLATFORM CSA)" w:date="2019-08-29T16:04:00Z">
              <w:r w:rsidDel="00056106">
                <w:delText>The three databases associated with the ‘Online Transaction Monitor’ are:</w:delText>
              </w:r>
            </w:del>
          </w:p>
          <w:p w14:paraId="25C6529C" w14:textId="661E21B4" w:rsidR="00AB5F00" w:rsidDel="00056106" w:rsidRDefault="00AB5F00" w:rsidP="00B932CD">
            <w:pPr>
              <w:rPr>
                <w:del w:id="772" w:author="Steve Morgan (DATA PLATFORM CSA)" w:date="2019-08-29T16:04:00Z"/>
              </w:rPr>
            </w:pPr>
          </w:p>
          <w:p w14:paraId="445C039D" w14:textId="3AF4C8A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3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4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LocalMasterDataDb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190368D1" w14:textId="4C46C9F7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5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6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SharedMasterDb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32D8D80B" w14:textId="0E6CDF9D" w:rsidR="00AB5F00" w:rsidDel="00056106" w:rsidRDefault="00AB5F00" w:rsidP="00B932CD">
            <w:pPr>
              <w:autoSpaceDE w:val="0"/>
              <w:autoSpaceDN w:val="0"/>
              <w:adjustRightInd w:val="0"/>
              <w:spacing w:after="120"/>
              <w:ind w:left="720"/>
              <w:rPr>
                <w:del w:id="777" w:author="Steve Morgan (DATA PLATFORM CSA)" w:date="2019-08-29T16:04:00Z"/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del w:id="778" w:author="Steve Morgan (DATA PLATFORM CSA)" w:date="2019-08-29T16:04:00Z">
              <w:r w:rsidDel="00056106">
                <w:rPr>
                  <w:rFonts w:ascii="Calibri" w:hAnsi="Calibri" w:cs="Calibri"/>
                  <w:color w:val="FF0000"/>
                  <w:sz w:val="24"/>
                  <w:szCs w:val="24"/>
                </w:rPr>
                <w:delText>TenantDataDb</w:delText>
              </w:r>
              <w:r w:rsidDel="00056106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</w:p>
          <w:p w14:paraId="43E4E7BA" w14:textId="01CB4E4D" w:rsidR="00AB5F00" w:rsidDel="00056106" w:rsidRDefault="00AB5F00" w:rsidP="00B932CD">
            <w:pPr>
              <w:rPr>
                <w:del w:id="779" w:author="Steve Morgan (DATA PLATFORM CSA)" w:date="2019-08-29T16:04:00Z"/>
              </w:rPr>
            </w:pPr>
          </w:p>
          <w:p w14:paraId="3F9A9A38" w14:textId="71A5A2C1" w:rsidR="00AB5F00" w:rsidDel="00056106" w:rsidRDefault="00AB5F00" w:rsidP="00B932CD">
            <w:pPr>
              <w:rPr>
                <w:del w:id="780" w:author="Steve Morgan (DATA PLATFORM CSA)" w:date="2019-08-29T16:04:00Z"/>
              </w:rPr>
            </w:pPr>
            <w:del w:id="781" w:author="Steve Morgan (DATA PLATFORM CSA)" w:date="2019-08-29T16:04:00Z">
              <w:r w:rsidDel="00056106">
                <w:delText>Select ‘</w:delText>
              </w:r>
              <w:r w:rsidRPr="00A84CE6" w:rsidDel="00056106">
                <w:rPr>
                  <w:b/>
                  <w:color w:val="4472C4" w:themeColor="accent1"/>
                </w:rPr>
                <w:delText>Add’</w:delText>
              </w:r>
              <w:r w:rsidRPr="00A84CE6" w:rsidDel="00056106">
                <w:rPr>
                  <w:color w:val="4472C4" w:themeColor="accent1"/>
                </w:rPr>
                <w:delText xml:space="preserve"> </w:delText>
              </w:r>
              <w:r w:rsidDel="00056106">
                <w:delText>to add them to the evaluation.</w:delText>
              </w:r>
            </w:del>
          </w:p>
        </w:tc>
        <w:tc>
          <w:tcPr>
            <w:tcW w:w="7748" w:type="dxa"/>
            <w:tcPrChange w:id="782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291B3368" w14:textId="14B13B36" w:rsidR="00AB5F00" w:rsidDel="00056106" w:rsidRDefault="00AB5F00" w:rsidP="007D25B8">
            <w:pPr>
              <w:jc w:val="center"/>
              <w:rPr>
                <w:del w:id="783" w:author="Steve Morgan (DATA PLATFORM CSA)" w:date="2019-08-29T16:04:00Z"/>
              </w:rPr>
            </w:pPr>
            <w:del w:id="784" w:author="Steve Morgan (DATA PLATFORM CSA)" w:date="2019-08-29T16:04:00Z">
              <w:r w:rsidDel="00056106">
                <w:rPr>
                  <w:noProof/>
                </w:rPr>
                <w:drawing>
                  <wp:inline distT="0" distB="0" distL="0" distR="0" wp14:anchorId="3FEAF733" wp14:editId="341A485A">
                    <wp:extent cx="2836984" cy="3875680"/>
                    <wp:effectExtent l="0" t="0" r="1905" b="0"/>
                    <wp:docPr id="14" name="Picture 14" descr="A screenshot of a cell pho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693" cy="39080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38FE730" w14:textId="6E394AE0" w:rsidR="00AB5F00" w:rsidDel="00056106" w:rsidRDefault="00AB5F00" w:rsidP="00B932CD">
            <w:pPr>
              <w:rPr>
                <w:del w:id="785" w:author="Steve Morgan (DATA PLATFORM CSA)" w:date="2019-08-29T16:04:00Z"/>
              </w:rPr>
            </w:pPr>
          </w:p>
          <w:p w14:paraId="12A4DE14" w14:textId="26FA5F6C" w:rsidR="00AB5F00" w:rsidDel="00056106" w:rsidRDefault="00AB5F00" w:rsidP="00B932CD">
            <w:pPr>
              <w:rPr>
                <w:del w:id="786" w:author="Steve Morgan (DATA PLATFORM CSA)" w:date="2019-08-29T16:04:00Z"/>
              </w:rPr>
            </w:pPr>
          </w:p>
        </w:tc>
        <w:tc>
          <w:tcPr>
            <w:tcW w:w="2977" w:type="dxa"/>
            <w:tcPrChange w:id="787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59E85D3C" w14:textId="17420B3C" w:rsidR="00AB5F00" w:rsidDel="00056106" w:rsidRDefault="00AB5F00" w:rsidP="00B932CD">
            <w:pPr>
              <w:rPr>
                <w:del w:id="788" w:author="Steve Morgan (DATA PLATFORM CSA)" w:date="2019-08-29T16:04:00Z"/>
              </w:rPr>
            </w:pPr>
            <w:del w:id="789" w:author="Steve Morgan (DATA PLATFORM CSA)" w:date="2019-08-29T16:04:00Z">
              <w:r w:rsidDel="00056106">
                <w:delText>DMA will evaluate the database located on the Source host and display them.</w:delText>
              </w:r>
            </w:del>
          </w:p>
        </w:tc>
      </w:tr>
      <w:tr w:rsidR="001F0C61" w:rsidDel="00F71625" w14:paraId="24113D58" w14:textId="1BBA974E" w:rsidTr="00763CCE">
        <w:trPr>
          <w:trHeight w:val="288"/>
          <w:del w:id="790" w:author="Steve Morgan (DATA PLATFORM CSA)" w:date="2019-08-29T16:05:00Z"/>
          <w:trPrChange w:id="791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792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3B09517E" w14:textId="3566EAE7" w:rsidR="00AB5F00" w:rsidDel="00F71625" w:rsidRDefault="00AB5F00" w:rsidP="00B932CD">
            <w:pPr>
              <w:rPr>
                <w:del w:id="793" w:author="Steve Morgan (DATA PLATFORM CSA)" w:date="2019-08-29T16:05:00Z"/>
              </w:rPr>
            </w:pPr>
            <w:del w:id="794" w:author="Steve Morgan (DATA PLATFORM CSA)" w:date="2019-08-29T16:05:00Z">
              <w:r w:rsidDel="00F71625">
                <w:delText>You should now see the screen on the right, or the equivalent datasources that you have selected.</w:delText>
              </w:r>
            </w:del>
          </w:p>
          <w:p w14:paraId="6F883379" w14:textId="484E672D" w:rsidR="00AB5F00" w:rsidDel="00F71625" w:rsidRDefault="00AB5F00" w:rsidP="00B932CD">
            <w:pPr>
              <w:rPr>
                <w:del w:id="795" w:author="Steve Morgan (DATA PLATFORM CSA)" w:date="2019-08-29T16:05:00Z"/>
              </w:rPr>
            </w:pPr>
          </w:p>
          <w:p w14:paraId="572BADF4" w14:textId="02D8F93A" w:rsidR="00AB5F00" w:rsidDel="00F71625" w:rsidRDefault="00AB5F00" w:rsidP="00B932CD">
            <w:pPr>
              <w:rPr>
                <w:del w:id="796" w:author="Steve Morgan (DATA PLATFORM CSA)" w:date="2019-08-29T16:05:00Z"/>
              </w:rPr>
            </w:pPr>
          </w:p>
          <w:p w14:paraId="41BD535D" w14:textId="18D23793" w:rsidR="00AB5F00" w:rsidDel="00F71625" w:rsidRDefault="00AB5F00" w:rsidP="00B932CD">
            <w:pPr>
              <w:rPr>
                <w:del w:id="797" w:author="Steve Morgan (DATA PLATFORM CSA)" w:date="2019-08-29T16:05:00Z"/>
              </w:rPr>
            </w:pPr>
            <w:del w:id="798" w:author="Steve Morgan (DATA PLATFORM CSA)" w:date="2019-08-29T16:05:00Z">
              <w:r w:rsidDel="00F71625">
                <w:delText>Select ‘</w:delText>
              </w:r>
              <w:r w:rsidRPr="00A84CE6" w:rsidDel="00F71625">
                <w:rPr>
                  <w:b/>
                  <w:color w:val="4472C4" w:themeColor="accent1"/>
                </w:rPr>
                <w:delText>Start Assessment’</w:delText>
              </w:r>
            </w:del>
          </w:p>
        </w:tc>
        <w:tc>
          <w:tcPr>
            <w:tcW w:w="7748" w:type="dxa"/>
            <w:tcPrChange w:id="799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33FBF1" w14:textId="5A8B6251" w:rsidR="00AB5F00" w:rsidDel="00F71625" w:rsidRDefault="002007E3" w:rsidP="007D25B8">
            <w:pPr>
              <w:jc w:val="center"/>
              <w:rPr>
                <w:del w:id="800" w:author="Steve Morgan (DATA PLATFORM CSA)" w:date="2019-08-29T16:05:00Z"/>
              </w:rPr>
            </w:pPr>
            <w:del w:id="801" w:author="Steve Morgan (DATA PLATFORM CSA)" w:date="2019-08-29T16:05:00Z">
              <w:r w:rsidDel="00F71625">
                <w:rPr>
                  <w:noProof/>
                </w:rPr>
                <w:drawing>
                  <wp:inline distT="0" distB="0" distL="0" distR="0" wp14:anchorId="03F1E7D7" wp14:editId="778C0D52">
                    <wp:extent cx="5132294" cy="2667000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51527" cy="267699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0550845" w14:textId="3047B1A4" w:rsidR="00AB5F00" w:rsidDel="00F71625" w:rsidRDefault="00AB5F00" w:rsidP="00B932CD">
            <w:pPr>
              <w:rPr>
                <w:del w:id="802" w:author="Steve Morgan (DATA PLATFORM CSA)" w:date="2019-08-29T16:05:00Z"/>
              </w:rPr>
            </w:pPr>
          </w:p>
        </w:tc>
        <w:tc>
          <w:tcPr>
            <w:tcW w:w="2977" w:type="dxa"/>
            <w:tcPrChange w:id="803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192B0FFE" w14:textId="69451EC7" w:rsidR="00AB5F00" w:rsidDel="00F71625" w:rsidRDefault="00AB5F00" w:rsidP="00B932CD">
            <w:pPr>
              <w:rPr>
                <w:del w:id="804" w:author="Steve Morgan (DATA PLATFORM CSA)" w:date="2019-08-29T16:05:00Z"/>
              </w:rPr>
            </w:pPr>
            <w:del w:id="805" w:author="Steve Morgan (DATA PLATFORM CSA)" w:date="2019-08-29T16:05:00Z">
              <w:r w:rsidDel="00F71625">
                <w:delText>Note: DMA allows you to either ‘Add’ or ‘Remove’ additional datasources as needed at this point.</w:delText>
              </w:r>
            </w:del>
          </w:p>
        </w:tc>
      </w:tr>
      <w:tr w:rsidR="001F0C61" w14:paraId="3471B110" w14:textId="77777777" w:rsidTr="00763CCE">
        <w:trPr>
          <w:trHeight w:val="288"/>
          <w:trPrChange w:id="806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07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446B2A0B" w14:textId="60C1360F" w:rsidR="00AB5F00" w:rsidRDefault="00F71625" w:rsidP="00B932CD">
            <w:ins w:id="808" w:author="Steve Morgan (DATA PLATFORM CSA)" w:date="2019-08-29T16:05:00Z">
              <w:r>
                <w:t xml:space="preserve">As before </w:t>
              </w:r>
            </w:ins>
            <w:r w:rsidR="00AB5F00">
              <w:t xml:space="preserve">DMA will now show the results from the </w:t>
            </w:r>
            <w:ins w:id="809" w:author="Steve Morgan (DATA PLATFORM CSA)" w:date="2019-08-29T16:05:00Z">
              <w:r w:rsidR="003B68D5">
                <w:t>assessment as the 2 reports.</w:t>
              </w:r>
            </w:ins>
            <w:del w:id="810" w:author="Steve Morgan (DATA PLATFORM CSA)" w:date="2019-08-29T16:05:00Z">
              <w:r w:rsidR="00AB5F00" w:rsidDel="003B68D5">
                <w:delText>tests you selected earlier.</w:delText>
              </w:r>
            </w:del>
          </w:p>
          <w:p w14:paraId="5E38B000" w14:textId="77777777" w:rsidR="00AB5F00" w:rsidRDefault="00AB5F00" w:rsidP="00B932CD"/>
          <w:p w14:paraId="3FC4DF32" w14:textId="079A50A4" w:rsidR="00AB5F00" w:rsidDel="00B6638F" w:rsidRDefault="00AB5F00" w:rsidP="00B932CD">
            <w:pPr>
              <w:rPr>
                <w:del w:id="811" w:author="Steve Morgan (DATA PLATFORM CSA)" w:date="2019-08-29T16:06:00Z"/>
              </w:rPr>
            </w:pPr>
            <w:r>
              <w:t>Note</w:t>
            </w:r>
            <w:ins w:id="812" w:author="Steve Morgan (DATA PLATFORM CSA)" w:date="2019-08-29T16:05:00Z">
              <w:r w:rsidR="003B68D5">
                <w:t xml:space="preserve"> the </w:t>
              </w:r>
            </w:ins>
            <w:del w:id="813" w:author="Steve Morgan (DATA PLATFORM CSA)" w:date="2019-08-29T16:05:00Z">
              <w:r w:rsidDel="003B68D5">
                <w:delText>:</w:delText>
              </w:r>
            </w:del>
            <w:ins w:id="814" w:author="Steve Morgan (DATA PLATFORM CSA)" w:date="2019-08-29T16:06:00Z">
              <w:r w:rsidR="00B6638F">
                <w:t xml:space="preserve"> </w:t>
              </w:r>
            </w:ins>
          </w:p>
          <w:p w14:paraId="546853EB" w14:textId="157B5BC8" w:rsidR="00B6638F" w:rsidRDefault="00AB5F00" w:rsidP="00B932CD">
            <w:pPr>
              <w:rPr>
                <w:ins w:id="815" w:author="Steve Morgan (DATA PLATFORM CSA)" w:date="2019-08-29T16:06:00Z"/>
              </w:rPr>
            </w:pPr>
            <w:r>
              <w:t>‘</w:t>
            </w:r>
            <w:r w:rsidRPr="00A030DD">
              <w:rPr>
                <w:b/>
                <w:bCs/>
                <w:rPrChange w:id="816" w:author="Steve Morgan (DATA PLATFORM CSA)" w:date="2019-08-29T16:23:00Z">
                  <w:rPr/>
                </w:rPrChange>
              </w:rPr>
              <w:t>SQL Server feature parity</w:t>
            </w:r>
            <w:r>
              <w:t xml:space="preserve">’ </w:t>
            </w:r>
            <w:ins w:id="817" w:author="Steve Morgan (DATA PLATFORM CSA)" w:date="2019-08-29T16:07:00Z">
              <w:r w:rsidR="00B6638F">
                <w:t xml:space="preserve">report will either be clean or it </w:t>
              </w:r>
            </w:ins>
            <w:ins w:id="818" w:author="Steve Morgan (DATA PLATFORM CSA)" w:date="2019-08-29T16:23:00Z">
              <w:r w:rsidR="00A030DD">
                <w:t xml:space="preserve">will </w:t>
              </w:r>
            </w:ins>
            <w:ins w:id="819" w:author="Steve Morgan (DATA PLATFORM CSA)" w:date="2019-08-29T16:07:00Z">
              <w:r w:rsidR="00B6638F">
                <w:t xml:space="preserve">show a single issue </w:t>
              </w:r>
              <w:r w:rsidR="003B17DF">
                <w:t xml:space="preserve">for the system </w:t>
              </w:r>
            </w:ins>
            <w:ins w:id="820" w:author="Steve Morgan (DATA PLATFORM CSA)" w:date="2019-08-29T16:23:00Z">
              <w:r w:rsidR="0029585D">
                <w:t xml:space="preserve">SQL </w:t>
              </w:r>
            </w:ins>
            <w:ins w:id="821" w:author="Steve Morgan (DATA PLATFORM CSA)" w:date="2019-08-29T16:07:00Z">
              <w:r w:rsidR="003B17DF">
                <w:t xml:space="preserve">Agent Job </w:t>
              </w:r>
              <w:r w:rsidR="00B34ADE">
                <w:t>‘</w:t>
              </w:r>
              <w:proofErr w:type="spellStart"/>
              <w:r w:rsidR="00B34ADE">
                <w:t>syspolicy_pur</w:t>
              </w:r>
            </w:ins>
            <w:ins w:id="822" w:author="Steve Morgan (DATA PLATFORM CSA)" w:date="2019-08-29T16:08:00Z">
              <w:r w:rsidR="00B34ADE">
                <w:t>ge_history</w:t>
              </w:r>
              <w:proofErr w:type="spellEnd"/>
              <w:r w:rsidR="00B34ADE">
                <w:t xml:space="preserve">’ which is not </w:t>
              </w:r>
              <w:r w:rsidR="00006604">
                <w:t>applicable to Azure SQL DB Managed Instance</w:t>
              </w:r>
            </w:ins>
            <w:ins w:id="823" w:author="Steve Morgan (DATA PLATFORM CSA)" w:date="2019-08-29T16:23:00Z">
              <w:r w:rsidR="0029585D">
                <w:t xml:space="preserve"> </w:t>
              </w:r>
            </w:ins>
            <w:ins w:id="824" w:author="Steve Morgan (DATA PLATFORM CSA)" w:date="2019-08-29T16:24:00Z">
              <w:r w:rsidR="0029585D">
                <w:t>&amp; can be ignored.</w:t>
              </w:r>
            </w:ins>
          </w:p>
          <w:p w14:paraId="7EB349EA" w14:textId="7534D9F4" w:rsidR="00AB5F00" w:rsidDel="00B6638F" w:rsidRDefault="00AB5F00" w:rsidP="00B932CD">
            <w:pPr>
              <w:rPr>
                <w:del w:id="825" w:author="Steve Morgan (DATA PLATFORM CSA)" w:date="2019-08-29T16:06:00Z"/>
              </w:rPr>
            </w:pPr>
            <w:del w:id="826" w:author="Steve Morgan (DATA PLATFORM CSA)" w:date="2019-08-29T16:06:00Z">
              <w:r w:rsidDel="00B6638F">
                <w:delText xml:space="preserve">– </w:delText>
              </w:r>
              <w:r w:rsidR="008D0EC8" w:rsidDel="00B6638F">
                <w:delText>is clear of issues.</w:delText>
              </w:r>
            </w:del>
          </w:p>
          <w:p w14:paraId="3F27A486" w14:textId="77777777" w:rsidR="00AB5F00" w:rsidRDefault="00AB5F00" w:rsidP="00B932CD"/>
          <w:p w14:paraId="077DC326" w14:textId="77777777" w:rsidR="00806F67" w:rsidRDefault="00806F67" w:rsidP="00B932CD"/>
          <w:p w14:paraId="64371F4A" w14:textId="5E30848A" w:rsidR="00806F67" w:rsidDel="00006604" w:rsidRDefault="00C41F75" w:rsidP="00B932CD">
            <w:pPr>
              <w:rPr>
                <w:del w:id="827" w:author="Steve Morgan (DATA PLATFORM CSA)" w:date="2019-08-29T16:08:00Z"/>
              </w:rPr>
            </w:pPr>
            <w:ins w:id="828" w:author="Steve Morgan (DATA PLATFORM CSA)" w:date="2019-08-29T16:24:00Z">
              <w:r>
                <w:t xml:space="preserve">The </w:t>
              </w:r>
            </w:ins>
          </w:p>
          <w:p w14:paraId="07CF5665" w14:textId="7C81A016" w:rsidR="00806F67" w:rsidDel="00006604" w:rsidRDefault="00806F67" w:rsidP="00B932CD">
            <w:pPr>
              <w:rPr>
                <w:del w:id="829" w:author="Steve Morgan (DATA PLATFORM CSA)" w:date="2019-08-29T16:08:00Z"/>
              </w:rPr>
            </w:pPr>
          </w:p>
          <w:p w14:paraId="71C9E37C" w14:textId="13E7683A" w:rsidR="00806F67" w:rsidDel="00006604" w:rsidRDefault="00806F67" w:rsidP="00B932CD">
            <w:pPr>
              <w:rPr>
                <w:del w:id="830" w:author="Steve Morgan (DATA PLATFORM CSA)" w:date="2019-08-29T16:08:00Z"/>
              </w:rPr>
            </w:pPr>
          </w:p>
          <w:p w14:paraId="635DEC4F" w14:textId="2F9632D7" w:rsidR="00806F67" w:rsidDel="00006604" w:rsidRDefault="00806F67" w:rsidP="00B932CD">
            <w:pPr>
              <w:rPr>
                <w:del w:id="831" w:author="Steve Morgan (DATA PLATFORM CSA)" w:date="2019-08-29T16:08:00Z"/>
              </w:rPr>
            </w:pPr>
          </w:p>
          <w:p w14:paraId="11F3A51A" w14:textId="30293DAB" w:rsidR="00806F67" w:rsidDel="00006604" w:rsidRDefault="00806F67" w:rsidP="00B932CD">
            <w:pPr>
              <w:rPr>
                <w:del w:id="832" w:author="Steve Morgan (DATA PLATFORM CSA)" w:date="2019-08-29T16:08:00Z"/>
              </w:rPr>
            </w:pPr>
          </w:p>
          <w:p w14:paraId="7E0CB010" w14:textId="392FA19D" w:rsidR="00806F67" w:rsidDel="00006604" w:rsidRDefault="00806F67" w:rsidP="00B932CD">
            <w:pPr>
              <w:rPr>
                <w:del w:id="833" w:author="Steve Morgan (DATA PLATFORM CSA)" w:date="2019-08-29T16:08:00Z"/>
              </w:rPr>
            </w:pPr>
          </w:p>
          <w:p w14:paraId="5D8D5656" w14:textId="7357CB5D" w:rsidR="00806F67" w:rsidDel="00006604" w:rsidRDefault="00806F67" w:rsidP="00B932CD">
            <w:pPr>
              <w:rPr>
                <w:del w:id="834" w:author="Steve Morgan (DATA PLATFORM CSA)" w:date="2019-08-29T16:08:00Z"/>
              </w:rPr>
            </w:pPr>
          </w:p>
          <w:p w14:paraId="3D1638FB" w14:textId="0A21ABFE" w:rsidR="00806F67" w:rsidDel="00006604" w:rsidRDefault="00806F67" w:rsidP="00B932CD">
            <w:pPr>
              <w:rPr>
                <w:del w:id="835" w:author="Steve Morgan (DATA PLATFORM CSA)" w:date="2019-08-29T16:08:00Z"/>
              </w:rPr>
            </w:pPr>
          </w:p>
          <w:p w14:paraId="1F66CFE6" w14:textId="48CFF6D4" w:rsidR="00806F67" w:rsidDel="00006604" w:rsidRDefault="00806F67" w:rsidP="00B932CD">
            <w:pPr>
              <w:rPr>
                <w:del w:id="836" w:author="Steve Morgan (DATA PLATFORM CSA)" w:date="2019-08-29T16:08:00Z"/>
              </w:rPr>
            </w:pPr>
          </w:p>
          <w:p w14:paraId="284C0551" w14:textId="5816552F" w:rsidR="00AB5F00" w:rsidRDefault="00AB5F00" w:rsidP="00B932CD">
            <w:r>
              <w:t>‘</w:t>
            </w:r>
            <w:r w:rsidRPr="00C41F75">
              <w:rPr>
                <w:b/>
                <w:bCs/>
                <w:rPrChange w:id="837" w:author="Steve Morgan (DATA PLATFORM CSA)" w:date="2019-08-29T16:24:00Z">
                  <w:rPr/>
                </w:rPrChange>
              </w:rPr>
              <w:t>Compatibility Issues</w:t>
            </w:r>
            <w:r>
              <w:t>’</w:t>
            </w:r>
            <w:r w:rsidR="008D0EC8">
              <w:t xml:space="preserve"> </w:t>
            </w:r>
            <w:ins w:id="838" w:author="Steve Morgan (DATA PLATFORM CSA)" w:date="2019-08-29T16:24:00Z">
              <w:r w:rsidR="00C41F75">
                <w:t>report should be clear for all 3 databases showing that they can be migrated to Azure SQLDB Managed Instance without changes</w:t>
              </w:r>
              <w:r w:rsidR="00DC4B7C">
                <w:t xml:space="preserve">. </w:t>
              </w:r>
            </w:ins>
            <w:del w:id="839" w:author="Steve Morgan (DATA PLATFORM CSA)" w:date="2019-08-29T16:25:00Z">
              <w:r w:rsidR="008D0EC8" w:rsidDel="00DC4B7C">
                <w:delText>– is clear of issues.</w:delText>
              </w:r>
            </w:del>
          </w:p>
          <w:p w14:paraId="1DB7611F" w14:textId="77777777" w:rsidR="008D0EC8" w:rsidRPr="008D0EC8" w:rsidRDefault="008D0EC8" w:rsidP="00B932CD"/>
          <w:p w14:paraId="0774BA6A" w14:textId="771A4E7C" w:rsidR="00AB5F00" w:rsidDel="00DC4B7C" w:rsidRDefault="00AB5F00" w:rsidP="00B932CD">
            <w:pPr>
              <w:rPr>
                <w:del w:id="840" w:author="Steve Morgan (DATA PLATFORM CSA)" w:date="2019-08-29T16:25:00Z"/>
                <w:rFonts w:ascii="Calibri" w:hAnsi="Calibri" w:cs="Calibri"/>
                <w:bCs/>
                <w:color w:val="000000" w:themeColor="text1"/>
                <w:szCs w:val="28"/>
              </w:rPr>
            </w:pPr>
            <w:del w:id="841" w:author="Steve Morgan (DATA PLATFORM CSA)" w:date="2019-08-29T16:25:00Z"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‘CLR’ is not supported on Azure SQL DB. Azure SQL DB is </w:delText>
              </w:r>
              <w:r w:rsidR="00665BF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a</w:delText>
              </w:r>
              <w:r w:rsidR="008D0EC8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SQL </w:delText>
              </w:r>
              <w:r w:rsidR="00456809" w:rsidRPr="00456809" w:rsidDel="00DC4B7C">
                <w:rPr>
                  <w:rFonts w:ascii="Calibri" w:hAnsi="Calibri" w:cs="Calibri"/>
                  <w:b/>
                  <w:bCs/>
                  <w:color w:val="ED7D31" w:themeColor="accent2"/>
                  <w:szCs w:val="28"/>
                </w:rPr>
                <w:delText>database</w:delText>
              </w:r>
              <w:r w:rsidR="00456809" w:rsidRPr="00456809" w:rsidDel="00DC4B7C">
                <w:rPr>
                  <w:rFonts w:ascii="Calibri" w:hAnsi="Calibri" w:cs="Calibri"/>
                  <w:bCs/>
                  <w:color w:val="ED7D31" w:themeColor="accent2"/>
                  <w:szCs w:val="28"/>
                </w:rPr>
                <w:delText xml:space="preserve"> </w:delText>
              </w:r>
              <w:r w:rsidR="00456809"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>service</w:delText>
              </w:r>
              <w:r w:rsidDel="00DC4B7C">
                <w:rPr>
                  <w:rFonts w:ascii="Calibri" w:hAnsi="Calibri" w:cs="Calibri"/>
                  <w:bCs/>
                  <w:color w:val="000000" w:themeColor="text1"/>
                  <w:szCs w:val="28"/>
                </w:rPr>
                <w:delText xml:space="preserve"> (DBaaS).</w:delText>
              </w:r>
            </w:del>
          </w:p>
          <w:p w14:paraId="24201AA6" w14:textId="4741E51B" w:rsidR="00AB5F00" w:rsidDel="00DC4B7C" w:rsidRDefault="00AB5F00" w:rsidP="00B932CD">
            <w:pPr>
              <w:rPr>
                <w:del w:id="842" w:author="Steve Morgan (DATA PLATFORM CSA)" w:date="2019-08-29T16:25:00Z"/>
                <w:sz w:val="20"/>
              </w:rPr>
            </w:pPr>
          </w:p>
          <w:p w14:paraId="7EAB173C" w14:textId="368D69E6" w:rsidR="00AB5F00" w:rsidRPr="00ED65B0" w:rsidDel="00DC4B7C" w:rsidRDefault="00AB5F00" w:rsidP="00B932CD">
            <w:pPr>
              <w:rPr>
                <w:del w:id="843" w:author="Steve Morgan (DATA PLATFORM CSA)" w:date="2019-08-29T16:25:00Z"/>
                <w:sz w:val="20"/>
              </w:rPr>
            </w:pPr>
            <w:del w:id="844" w:author="Steve Morgan (DATA PLATFORM CSA)" w:date="2019-08-29T16:25:00Z">
              <w:r w:rsidDel="00DC4B7C">
                <w:rPr>
                  <w:sz w:val="20"/>
                </w:rPr>
                <w:delText xml:space="preserve">Azure SQL </w:delText>
              </w:r>
              <w:r w:rsidR="00665BF8" w:rsidDel="00DC4B7C">
                <w:rPr>
                  <w:sz w:val="20"/>
                </w:rPr>
                <w:delText>Database</w:delText>
              </w:r>
              <w:r w:rsidDel="00DC4B7C">
                <w:rPr>
                  <w:sz w:val="20"/>
                </w:rPr>
                <w:delText xml:space="preserve"> Managed Instance (SQLMI) does support CLR. SQLMI is the Microsoft SQL </w:delText>
              </w:r>
              <w:r w:rsidRPr="00456809" w:rsidDel="00DC4B7C">
                <w:rPr>
                  <w:b/>
                  <w:color w:val="ED7D31" w:themeColor="accent2"/>
                  <w:sz w:val="20"/>
                </w:rPr>
                <w:delText>Instance</w:delText>
              </w:r>
              <w:r w:rsidRPr="00456809" w:rsidDel="00DC4B7C">
                <w:rPr>
                  <w:color w:val="ED7D31" w:themeColor="accent2"/>
                  <w:sz w:val="20"/>
                </w:rPr>
                <w:delText xml:space="preserve"> </w:delText>
              </w:r>
              <w:r w:rsidDel="00DC4B7C">
                <w:rPr>
                  <w:sz w:val="20"/>
                </w:rPr>
                <w:delText>as a Service (PaaS).</w:delText>
              </w:r>
            </w:del>
          </w:p>
          <w:p w14:paraId="04A75D33" w14:textId="77777777" w:rsidR="00AB5F00" w:rsidRDefault="00AB5F00"/>
        </w:tc>
        <w:tc>
          <w:tcPr>
            <w:tcW w:w="7748" w:type="dxa"/>
            <w:tcPrChange w:id="845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530E2F75" w14:textId="5A98C8C2" w:rsidR="00BE23BA" w:rsidDel="00A030DD" w:rsidRDefault="00BE23BA" w:rsidP="00082318">
            <w:pPr>
              <w:jc w:val="center"/>
              <w:rPr>
                <w:del w:id="846" w:author="Steve Morgan (DATA PLATFORM CSA)" w:date="2019-08-29T16:23:00Z"/>
              </w:rPr>
            </w:pPr>
            <w:del w:id="847" w:author="Steve Morgan (DATA PLATFORM CSA)" w:date="2019-08-29T16:23:00Z">
              <w:r w:rsidDel="001F7AE1">
                <w:rPr>
                  <w:noProof/>
                </w:rPr>
                <w:drawing>
                  <wp:inline distT="0" distB="0" distL="0" distR="0" wp14:anchorId="7A389E36" wp14:editId="2A55E7AF">
                    <wp:extent cx="5095875" cy="263519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33509" cy="26546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2832288" w14:textId="325A955E" w:rsidR="001F0C61" w:rsidDel="00A030DD" w:rsidRDefault="001F0C61" w:rsidP="00082318">
            <w:pPr>
              <w:jc w:val="center"/>
              <w:rPr>
                <w:del w:id="848" w:author="Steve Morgan (DATA PLATFORM CSA)" w:date="2019-08-29T16:23:00Z"/>
              </w:rPr>
            </w:pPr>
          </w:p>
          <w:p w14:paraId="6114B350" w14:textId="5820F749" w:rsidR="001F0C61" w:rsidDel="00A030DD" w:rsidRDefault="001F0C61" w:rsidP="00082318">
            <w:pPr>
              <w:jc w:val="center"/>
              <w:rPr>
                <w:del w:id="849" w:author="Steve Morgan (DATA PLATFORM CSA)" w:date="2019-08-29T16:23:00Z"/>
              </w:rPr>
            </w:pPr>
          </w:p>
          <w:p w14:paraId="44FC5DF2" w14:textId="77777777" w:rsidR="00AB5F00" w:rsidRDefault="00AB5F00" w:rsidP="00B932CD"/>
          <w:p w14:paraId="4FAEE12C" w14:textId="77777777" w:rsidR="001F0C61" w:rsidRDefault="001F0C61" w:rsidP="00B932CD">
            <w:r>
              <w:rPr>
                <w:noProof/>
              </w:rPr>
              <w:drawing>
                <wp:inline distT="0" distB="0" distL="0" distR="0" wp14:anchorId="43B67D79" wp14:editId="4710C967">
                  <wp:extent cx="5792304" cy="28289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880" cy="2838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877A0" w14:textId="6A0B5453" w:rsidR="001F0C61" w:rsidRDefault="001F0C61" w:rsidP="00B932CD"/>
        </w:tc>
        <w:tc>
          <w:tcPr>
            <w:tcW w:w="2977" w:type="dxa"/>
            <w:tcPrChange w:id="850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CF1EDD9" w14:textId="77777777" w:rsidR="00AB5F00" w:rsidRDefault="00AB5F00" w:rsidP="00B932CD">
            <w:r>
              <w:t>Note: Toggle the parity and compatibility Issues radio button (top left) to see how DMA.</w:t>
            </w:r>
          </w:p>
          <w:p w14:paraId="583E6490" w14:textId="77777777" w:rsidR="00AB5F00" w:rsidRDefault="00AB5F00" w:rsidP="00B932CD"/>
          <w:p w14:paraId="6CA4D422" w14:textId="77777777" w:rsidR="00AB5F00" w:rsidRDefault="00AB5F00" w:rsidP="00B932CD">
            <w:r>
              <w:t xml:space="preserve">‘SQL Server feature parity’ shows what features are not supported in the target </w:t>
            </w:r>
            <w:proofErr w:type="spellStart"/>
            <w:r>
              <w:t>datasource</w:t>
            </w:r>
            <w:proofErr w:type="spellEnd"/>
            <w:r>
              <w:t xml:space="preserve">. Under ‘Details’ and ‘Databases’ you will find remedial action that are </w:t>
            </w:r>
            <w:proofErr w:type="gramStart"/>
            <w:r>
              <w:t>required</w:t>
            </w:r>
            <w:proofErr w:type="gramEnd"/>
            <w:r>
              <w:t xml:space="preserve"> and the databases impacted.</w:t>
            </w:r>
          </w:p>
          <w:p w14:paraId="0A6B04CE" w14:textId="77777777" w:rsidR="00AB5F00" w:rsidRDefault="00AB5F00" w:rsidP="00B932CD"/>
          <w:p w14:paraId="46A40E67" w14:textId="77777777" w:rsidR="00AB5F00" w:rsidRDefault="00AB5F00" w:rsidP="00B932CD">
            <w:r>
              <w:t>‘Compatibility Issues’ shows, over the compatibility tabs, issues that need to be addressed to permit the database(s) to run, in the chosen compatibility level (e.g. 140, 130, 120, 110).</w:t>
            </w:r>
          </w:p>
          <w:p w14:paraId="1EC96EC5" w14:textId="77777777" w:rsidR="00AB5F00" w:rsidRDefault="00AB5F00" w:rsidP="00B932CD"/>
          <w:p w14:paraId="30AB3DE1" w14:textId="77777777" w:rsidR="00AB5F00" w:rsidRDefault="00AB5F00" w:rsidP="00B932CD">
            <w:r>
              <w:t>If you have multiple databases, as with the example screenshot, you need to highlight EACH database to see the compatibility issues.</w:t>
            </w:r>
          </w:p>
        </w:tc>
      </w:tr>
      <w:tr w:rsidR="001F0C61" w14:paraId="7B5555D7" w14:textId="77777777" w:rsidTr="007068F5">
        <w:trPr>
          <w:trHeight w:val="1225"/>
          <w:trPrChange w:id="851" w:author="Steve Morgan (DATA PLATFORM CSA)" w:date="2019-08-29T16:29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52" w:author="Steve Morgan (DATA PLATFORM CSA)" w:date="2019-08-29T16:29:00Z">
              <w:tcPr>
                <w:tcW w:w="3242" w:type="dxa"/>
                <w:gridSpan w:val="2"/>
              </w:tcPr>
            </w:tcPrChange>
          </w:tcPr>
          <w:p w14:paraId="7CE24175" w14:textId="77777777" w:rsidR="00611CB2" w:rsidRDefault="004851E0">
            <w:pPr>
              <w:rPr>
                <w:sz w:val="20"/>
              </w:rPr>
            </w:pPr>
            <w:del w:id="853" w:author="Steve Morgan (DATA PLATFORM CSA)" w:date="2019-08-29T16:29:00Z">
              <w:r w:rsidRPr="00BC49E9" w:rsidDel="007068F5">
                <w:rPr>
                  <w:sz w:val="20"/>
                </w:rPr>
                <w:delText xml:space="preserve">We can now migrate </w:delText>
              </w:r>
              <w:r w:rsidR="00BC49E9" w:rsidRPr="00BC49E9" w:rsidDel="007068F5">
                <w:rPr>
                  <w:sz w:val="20"/>
                </w:rPr>
                <w:delText xml:space="preserve">the application to Azure SQL Database </w:delText>
              </w:r>
              <w:r w:rsidR="00225B31" w:rsidRPr="00BC49E9" w:rsidDel="007068F5">
                <w:rPr>
                  <w:sz w:val="20"/>
                </w:rPr>
                <w:delText>Managed</w:delText>
              </w:r>
              <w:r w:rsidR="00BC49E9" w:rsidRPr="00BC49E9" w:rsidDel="007068F5">
                <w:rPr>
                  <w:sz w:val="20"/>
                </w:rPr>
                <w:delText xml:space="preserve"> Instance.</w:delText>
              </w:r>
            </w:del>
          </w:p>
          <w:p w14:paraId="10908ADB" w14:textId="77777777" w:rsidR="00125227" w:rsidRDefault="00125227">
            <w:pPr>
              <w:rPr>
                <w:sz w:val="20"/>
              </w:rPr>
            </w:pPr>
          </w:p>
          <w:p w14:paraId="67E50AC3" w14:textId="77777777" w:rsidR="00125227" w:rsidRDefault="00125227">
            <w:pPr>
              <w:rPr>
                <w:sz w:val="20"/>
              </w:rPr>
            </w:pPr>
          </w:p>
          <w:p w14:paraId="5AF31621" w14:textId="77777777" w:rsidR="00125227" w:rsidRDefault="00125227">
            <w:pPr>
              <w:rPr>
                <w:sz w:val="20"/>
              </w:rPr>
            </w:pPr>
          </w:p>
          <w:p w14:paraId="613E2066" w14:textId="77777777" w:rsidR="00125227" w:rsidRDefault="00125227">
            <w:pPr>
              <w:rPr>
                <w:sz w:val="20"/>
              </w:rPr>
            </w:pPr>
          </w:p>
          <w:p w14:paraId="3D26BF64" w14:textId="77777777" w:rsidR="00125227" w:rsidRDefault="00125227">
            <w:pPr>
              <w:rPr>
                <w:sz w:val="20"/>
              </w:rPr>
            </w:pPr>
          </w:p>
          <w:p w14:paraId="1523BA88" w14:textId="287F77E1" w:rsidR="00967B9A" w:rsidRDefault="00967B9A"/>
        </w:tc>
        <w:tc>
          <w:tcPr>
            <w:tcW w:w="7748" w:type="dxa"/>
            <w:vAlign w:val="center"/>
            <w:tcPrChange w:id="854" w:author="Steve Morgan (DATA PLATFORM CSA)" w:date="2019-08-29T16:29:00Z">
              <w:tcPr>
                <w:tcW w:w="9337" w:type="dxa"/>
                <w:gridSpan w:val="2"/>
              </w:tcPr>
            </w:tcPrChange>
          </w:tcPr>
          <w:p w14:paraId="16B7B38C" w14:textId="4BD38394" w:rsidR="00611CB2" w:rsidRDefault="007068F5">
            <w:pPr>
              <w:jc w:val="center"/>
              <w:pPrChange w:id="855" w:author="Steve Morgan (DATA PLATFORM CSA)" w:date="2019-08-29T16:29:00Z">
                <w:pPr/>
              </w:pPrChange>
            </w:pPr>
            <w:ins w:id="856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We are now ready to migrate the application d</w:t>
              </w:r>
            </w:ins>
            <w:ins w:id="857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 xml:space="preserve">atabases to </w:t>
              </w:r>
            </w:ins>
            <w:ins w:id="858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Azure SQL Database Managed Insta</w:t>
              </w:r>
            </w:ins>
            <w:ins w:id="859" w:author="Steve Morgan (DATA PLATFORM CSA)" w:date="2019-08-29T16:29:00Z">
              <w:r>
                <w:rPr>
                  <w:b/>
                  <w:color w:val="4472C4" w:themeColor="accent1"/>
                  <w:sz w:val="32"/>
                </w:rPr>
                <w:t>n</w:t>
              </w:r>
            </w:ins>
            <w:ins w:id="860" w:author="Steve Morgan (DATA PLATFORM CSA)" w:date="2019-08-29T16:28:00Z">
              <w:r>
                <w:rPr>
                  <w:b/>
                  <w:color w:val="4472C4" w:themeColor="accent1"/>
                  <w:sz w:val="32"/>
                </w:rPr>
                <w:t>ce</w:t>
              </w:r>
            </w:ins>
          </w:p>
        </w:tc>
        <w:tc>
          <w:tcPr>
            <w:tcW w:w="2977" w:type="dxa"/>
            <w:tcPrChange w:id="861" w:author="Steve Morgan (DATA PLATFORM CSA)" w:date="2019-08-29T16:29:00Z">
              <w:tcPr>
                <w:tcW w:w="2589" w:type="dxa"/>
                <w:gridSpan w:val="2"/>
              </w:tcPr>
            </w:tcPrChange>
          </w:tcPr>
          <w:p w14:paraId="206FC7EB" w14:textId="77777777" w:rsidR="00611CB2" w:rsidRDefault="00611CB2"/>
        </w:tc>
      </w:tr>
      <w:tr w:rsidR="001F0C61" w:rsidDel="00BD63B8" w14:paraId="6C974047" w14:textId="19554269" w:rsidTr="00763CCE">
        <w:trPr>
          <w:trHeight w:val="288"/>
          <w:del w:id="862" w:author="Steve Morgan (DATA PLATFORM CSA)" w:date="2019-08-29T16:28:00Z"/>
          <w:trPrChange w:id="863" w:author="Steve Morgan (DATA PLATFORM CSA)" w:date="2019-08-29T13:04:00Z">
            <w:trPr>
              <w:gridBefore w:val="1"/>
              <w:trHeight w:val="288"/>
            </w:trPr>
          </w:trPrChange>
        </w:trPr>
        <w:tc>
          <w:tcPr>
            <w:tcW w:w="3167" w:type="dxa"/>
            <w:tcPrChange w:id="864" w:author="Steve Morgan (DATA PLATFORM CSA)" w:date="2019-08-29T13:04:00Z">
              <w:tcPr>
                <w:tcW w:w="3242" w:type="dxa"/>
                <w:gridSpan w:val="2"/>
              </w:tcPr>
            </w:tcPrChange>
          </w:tcPr>
          <w:p w14:paraId="15BD3850" w14:textId="0A113553" w:rsidR="00611CB2" w:rsidDel="00BD63B8" w:rsidRDefault="00611CB2">
            <w:pPr>
              <w:rPr>
                <w:del w:id="865" w:author="Steve Morgan (DATA PLATFORM CSA)" w:date="2019-08-29T16:28:00Z"/>
              </w:rPr>
            </w:pPr>
          </w:p>
        </w:tc>
        <w:tc>
          <w:tcPr>
            <w:tcW w:w="7748" w:type="dxa"/>
            <w:tcPrChange w:id="866" w:author="Steve Morgan (DATA PLATFORM CSA)" w:date="2019-08-29T13:04:00Z">
              <w:tcPr>
                <w:tcW w:w="9337" w:type="dxa"/>
                <w:gridSpan w:val="2"/>
              </w:tcPr>
            </w:tcPrChange>
          </w:tcPr>
          <w:p w14:paraId="17261428" w14:textId="5137606E" w:rsidR="00611CB2" w:rsidDel="00BD63B8" w:rsidRDefault="00611CB2">
            <w:pPr>
              <w:rPr>
                <w:del w:id="867" w:author="Steve Morgan (DATA PLATFORM CSA)" w:date="2019-08-29T16:28:00Z"/>
              </w:rPr>
            </w:pPr>
          </w:p>
        </w:tc>
        <w:tc>
          <w:tcPr>
            <w:tcW w:w="2977" w:type="dxa"/>
            <w:tcPrChange w:id="868" w:author="Steve Morgan (DATA PLATFORM CSA)" w:date="2019-08-29T13:04:00Z">
              <w:tcPr>
                <w:tcW w:w="2589" w:type="dxa"/>
                <w:gridSpan w:val="2"/>
              </w:tcPr>
            </w:tcPrChange>
          </w:tcPr>
          <w:p w14:paraId="2ADFF3C3" w14:textId="547B4D67" w:rsidR="00611CB2" w:rsidDel="00BD63B8" w:rsidRDefault="00611CB2">
            <w:pPr>
              <w:rPr>
                <w:del w:id="869" w:author="Steve Morgan (DATA PLATFORM CSA)" w:date="2019-08-29T16:28:00Z"/>
              </w:rPr>
            </w:pPr>
          </w:p>
        </w:tc>
      </w:tr>
    </w:tbl>
    <w:p w14:paraId="4F00AA1B" w14:textId="77777777" w:rsidR="006B1C10" w:rsidRDefault="006B1C10"/>
    <w:p w14:paraId="47DC280D" w14:textId="0BE196D3" w:rsidR="005A01FB" w:rsidDel="004B7D27" w:rsidRDefault="005A01FB">
      <w:pPr>
        <w:rPr>
          <w:del w:id="870" w:author="Steve Morgan (DATA PLATFORM CSA)" w:date="2019-08-29T16:29:00Z"/>
        </w:rPr>
      </w:pPr>
    </w:p>
    <w:p w14:paraId="4021BB0A" w14:textId="3E1B4DCA" w:rsidR="002B1CC1" w:rsidRDefault="000C444B">
      <w:pPr>
        <w:pStyle w:val="Heading1"/>
        <w:numPr>
          <w:ilvl w:val="0"/>
          <w:numId w:val="6"/>
        </w:numPr>
        <w:pPrChange w:id="871" w:author="Steve Morgan (DATA PLATFORM CSA)" w:date="2019-08-29T16:25:00Z">
          <w:pPr>
            <w:pStyle w:val="Heading1"/>
          </w:pPr>
        </w:pPrChange>
      </w:pPr>
      <w:bookmarkStart w:id="872" w:name="_Toc18078923"/>
      <w:ins w:id="873" w:author="Steve Morgan (DATA PLATFORM CSA)" w:date="2019-08-29T16:25:00Z">
        <w:r>
          <w:t xml:space="preserve">Use Azure Database </w:t>
        </w:r>
      </w:ins>
      <w:ins w:id="874" w:author="Steve Morgan (DATA PLATFORM CSA)" w:date="2019-08-29T16:26:00Z">
        <w:r>
          <w:t xml:space="preserve">Migration Service </w:t>
        </w:r>
      </w:ins>
      <w:ins w:id="875" w:author="Steve Morgan (DATA PLATFORM CSA)" w:date="2019-08-30T09:05:00Z">
        <w:r w:rsidR="00E75FF4">
          <w:t xml:space="preserve">(DMS) </w:t>
        </w:r>
      </w:ins>
      <w:ins w:id="876" w:author="Steve Morgan (DATA PLATFORM CSA)" w:date="2019-08-29T16:26:00Z">
        <w:r>
          <w:t>to m</w:t>
        </w:r>
      </w:ins>
      <w:del w:id="877" w:author="Steve Morgan (DATA PLATFORM CSA)" w:date="2019-08-29T16:26:00Z">
        <w:r w:rsidR="00C1066C" w:rsidDel="000C444B">
          <w:delText>M</w:delText>
        </w:r>
      </w:del>
      <w:r w:rsidR="00C1066C">
        <w:t xml:space="preserve">igrate the </w:t>
      </w:r>
      <w:ins w:id="878" w:author="Steve Morgan (DATA PLATFORM CSA)" w:date="2019-08-30T09:06:00Z">
        <w:r w:rsidR="002A5676">
          <w:t xml:space="preserve">3 </w:t>
        </w:r>
      </w:ins>
      <w:ins w:id="879" w:author="Steve Morgan (DATA PLATFORM CSA)" w:date="2019-08-29T16:26:00Z">
        <w:r>
          <w:t xml:space="preserve">application </w:t>
        </w:r>
      </w:ins>
      <w:del w:id="880" w:author="Steve Morgan (DATA PLATFORM CSA)" w:date="2019-08-29T16:26:00Z">
        <w:r w:rsidR="00C1066C" w:rsidDel="000C444B">
          <w:delText>D</w:delText>
        </w:r>
      </w:del>
      <w:ins w:id="881" w:author="Steve Morgan (DATA PLATFORM CSA)" w:date="2019-08-29T16:26:00Z">
        <w:r>
          <w:t>d</w:t>
        </w:r>
      </w:ins>
      <w:r w:rsidR="00C1066C">
        <w:t>atabases</w:t>
      </w:r>
      <w:bookmarkEnd w:id="872"/>
    </w:p>
    <w:p w14:paraId="754F9E0C" w14:textId="54AE5562" w:rsidR="00342DF5" w:rsidRDefault="00342DF5" w:rsidP="00342DF5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  <w:tblPrChange w:id="882" w:author="Steve Morgan (DATA PLATFORM CSA)" w:date="2019-08-30T10:28:00Z">
          <w:tblPr>
            <w:tblStyle w:val="TableGrid"/>
            <w:tblW w:w="14368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3114"/>
        <w:gridCol w:w="7796"/>
        <w:gridCol w:w="2977"/>
        <w:tblGridChange w:id="883">
          <w:tblGrid>
            <w:gridCol w:w="2405"/>
            <w:gridCol w:w="8931"/>
            <w:gridCol w:w="3032"/>
          </w:tblGrid>
        </w:tblGridChange>
      </w:tblGrid>
      <w:tr w:rsidR="006A7CD1" w14:paraId="2BD0E8C7" w14:textId="77777777" w:rsidTr="000F4632">
        <w:tc>
          <w:tcPr>
            <w:tcW w:w="3114" w:type="dxa"/>
            <w:tcPrChange w:id="884" w:author="Steve Morgan (DATA PLATFORM CSA)" w:date="2019-08-30T10:28:00Z">
              <w:tcPr>
                <w:tcW w:w="2405" w:type="dxa"/>
              </w:tcPr>
            </w:tcPrChange>
          </w:tcPr>
          <w:p w14:paraId="26B766FE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  <w:tcPrChange w:id="885" w:author="Steve Morgan (DATA PLATFORM CSA)" w:date="2019-08-30T10:28:00Z">
              <w:tcPr>
                <w:tcW w:w="8931" w:type="dxa"/>
                <w:vAlign w:val="center"/>
              </w:tcPr>
            </w:tcPrChange>
          </w:tcPr>
          <w:p w14:paraId="64F6E634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  <w:tcPrChange w:id="886" w:author="Steve Morgan (DATA PLATFORM CSA)" w:date="2019-08-30T10:28:00Z">
              <w:tcPr>
                <w:tcW w:w="3032" w:type="dxa"/>
              </w:tcPr>
            </w:tcPrChange>
          </w:tcPr>
          <w:p w14:paraId="6EEA411D" w14:textId="77777777" w:rsidR="00EB5FC0" w:rsidRDefault="00EB5FC0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6A7CD1" w14:paraId="65DC42CB" w14:textId="77777777" w:rsidTr="000F4632">
        <w:tc>
          <w:tcPr>
            <w:tcW w:w="3114" w:type="dxa"/>
            <w:tcPrChange w:id="887" w:author="Steve Morgan (DATA PLATFORM CSA)" w:date="2019-08-30T10:28:00Z">
              <w:tcPr>
                <w:tcW w:w="2405" w:type="dxa"/>
              </w:tcPr>
            </w:tcPrChange>
          </w:tcPr>
          <w:p w14:paraId="087EDBDC" w14:textId="1D076E3F" w:rsidR="00EB5FC0" w:rsidDel="00C23E7B" w:rsidRDefault="00EB5FC0" w:rsidP="00EF093D">
            <w:pPr>
              <w:rPr>
                <w:del w:id="888" w:author="Steve Morgan (DATA PLATFORM CSA)" w:date="2019-08-30T09:01:00Z"/>
              </w:rPr>
            </w:pPr>
          </w:p>
          <w:p w14:paraId="353634D8" w14:textId="411D2C7F" w:rsidR="00312D69" w:rsidDel="00C23E7B" w:rsidRDefault="00312D69" w:rsidP="00312D69">
            <w:pPr>
              <w:rPr>
                <w:del w:id="889" w:author="Steve Morgan (DATA PLATFORM CSA)" w:date="2019-08-30T09:01:00Z"/>
              </w:rPr>
            </w:pPr>
          </w:p>
          <w:p w14:paraId="7B96090C" w14:textId="77777777" w:rsidR="00312D69" w:rsidRDefault="00312D69" w:rsidP="00312D69">
            <w:r>
              <w:t>We will be using Azure Database Migration Service (DMS) to migrate the legacy databases to Azure.</w:t>
            </w:r>
          </w:p>
          <w:p w14:paraId="45E6159C" w14:textId="77777777" w:rsidR="00312D69" w:rsidRDefault="00312D69" w:rsidP="00312D69"/>
          <w:p w14:paraId="26D7CC14" w14:textId="40F5493D" w:rsidR="00312D69" w:rsidRDefault="00312D69" w:rsidP="00312D69">
            <w:r>
              <w:t>For the workshop DMS will already be</w:t>
            </w:r>
            <w:ins w:id="890" w:author="Steve Morgan (DATA PLATFORM CSA)" w:date="2019-08-30T09:01:00Z">
              <w:r w:rsidR="007457A0">
                <w:t>en provisi</w:t>
              </w:r>
              <w:r w:rsidR="00C23E7B">
                <w:t xml:space="preserve">oned. </w:t>
              </w:r>
            </w:ins>
            <w:del w:id="891" w:author="Steve Morgan (DATA PLATFORM CSA)" w:date="2019-08-30T09:01:00Z">
              <w:r w:rsidDel="00C23E7B">
                <w:delText xml:space="preserve"> configured. </w:delText>
              </w:r>
            </w:del>
            <w:r>
              <w:t>In your own subscription if you do not have DMS:</w:t>
            </w:r>
          </w:p>
          <w:p w14:paraId="3FBCDCE7" w14:textId="77777777" w:rsidR="00312D69" w:rsidRDefault="00312D69" w:rsidP="00312D69"/>
          <w:p w14:paraId="4B736841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2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 xml:space="preserve">select </w:t>
            </w:r>
            <w:r w:rsidRPr="00BE58AB">
              <w:rPr>
                <w:b/>
                <w:color w:val="4472C4" w:themeColor="accent1"/>
              </w:rPr>
              <w:t>‘+ Create a Resource</w:t>
            </w:r>
            <w:r>
              <w:t>’</w:t>
            </w:r>
          </w:p>
          <w:p w14:paraId="25735364" w14:textId="77777777" w:rsidR="00312D69" w:rsidRDefault="00312D69">
            <w:pPr>
              <w:ind w:left="306" w:hanging="219"/>
              <w:pPrChange w:id="893" w:author="Steve Morgan (DATA PLATFORM CSA)" w:date="2019-08-29T18:39:00Z">
                <w:pPr/>
              </w:pPrChange>
            </w:pPr>
          </w:p>
          <w:p w14:paraId="5452EBA2" w14:textId="77777777" w:rsidR="00312D69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4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enter and search for ‘Database Migration’</w:t>
            </w:r>
          </w:p>
          <w:p w14:paraId="0C268A8F" w14:textId="77777777" w:rsidR="00312D69" w:rsidRDefault="00312D69">
            <w:pPr>
              <w:pStyle w:val="ListParagraph"/>
              <w:ind w:left="306" w:hanging="219"/>
              <w:pPrChange w:id="895" w:author="Steve Morgan (DATA PLATFORM CSA)" w:date="2019-08-29T18:39:00Z">
                <w:pPr>
                  <w:pStyle w:val="ListParagraph"/>
                </w:pPr>
              </w:pPrChange>
            </w:pPr>
          </w:p>
          <w:p w14:paraId="3D9E4839" w14:textId="77777777" w:rsidR="00312D69" w:rsidRPr="00C67021" w:rsidRDefault="00312D69">
            <w:pPr>
              <w:pStyle w:val="ListParagraph"/>
              <w:numPr>
                <w:ilvl w:val="0"/>
                <w:numId w:val="3"/>
              </w:numPr>
              <w:ind w:left="306" w:hanging="219"/>
              <w:pPrChange w:id="896" w:author="Steve Morgan (DATA PLATFORM CSA)" w:date="2019-08-29T18:39:00Z">
                <w:pPr>
                  <w:pStyle w:val="ListParagraph"/>
                  <w:numPr>
                    <w:numId w:val="3"/>
                  </w:numPr>
                  <w:ind w:hanging="360"/>
                </w:pPr>
              </w:pPrChange>
            </w:pPr>
            <w:r>
              <w:t>select ‘</w:t>
            </w:r>
            <w:r w:rsidRPr="00893F38">
              <w:rPr>
                <w:b/>
                <w:color w:val="4472C4" w:themeColor="accent1"/>
              </w:rPr>
              <w:t>Azure Database Migration Service’</w:t>
            </w:r>
          </w:p>
          <w:p w14:paraId="7C4575FD" w14:textId="77777777" w:rsidR="00312D69" w:rsidRDefault="00312D69" w:rsidP="00312D69">
            <w:pPr>
              <w:pStyle w:val="ListParagraph"/>
            </w:pPr>
          </w:p>
          <w:p w14:paraId="79FF50FE" w14:textId="487208E7" w:rsidR="00EB5FC0" w:rsidRDefault="00FA3ACC" w:rsidP="00312D69">
            <w:r>
              <w:t>F</w:t>
            </w:r>
            <w:r w:rsidR="00312D69">
              <w:t>ollow the setup blades according to your organisational guidelines.</w:t>
            </w:r>
          </w:p>
        </w:tc>
        <w:tc>
          <w:tcPr>
            <w:tcW w:w="7796" w:type="dxa"/>
            <w:tcPrChange w:id="897" w:author="Steve Morgan (DATA PLATFORM CSA)" w:date="2019-08-30T10:28:00Z">
              <w:tcPr>
                <w:tcW w:w="8931" w:type="dxa"/>
              </w:tcPr>
            </w:tcPrChange>
          </w:tcPr>
          <w:p w14:paraId="6EED132B" w14:textId="77777777" w:rsidR="00EB5FC0" w:rsidDel="00491FCB" w:rsidRDefault="00201BF1" w:rsidP="00587C12">
            <w:pPr>
              <w:jc w:val="center"/>
              <w:rPr>
                <w:del w:id="898" w:author="Steve Morgan (DATA PLATFORM CSA)" w:date="2019-08-30T10:29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75C01F18" wp14:editId="6675D699">
                  <wp:extent cx="4343400" cy="4888224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879" cy="489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2239" w14:textId="77777777" w:rsidR="00491FCB" w:rsidRDefault="00491FCB" w:rsidP="00EF093D">
            <w:pPr>
              <w:jc w:val="center"/>
              <w:rPr>
                <w:ins w:id="899" w:author="Steve Morgan (DATA PLATFORM CSA)" w:date="2019-08-30T10:29:00Z"/>
                <w:noProof/>
              </w:rPr>
            </w:pPr>
          </w:p>
          <w:p w14:paraId="52D30E91" w14:textId="53A4A8D0" w:rsidR="00201BF1" w:rsidRDefault="00201BF1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900" w:author="Steve Morgan (DATA PLATFORM CSA)" w:date="2019-08-30T10:28:00Z">
              <w:tcPr>
                <w:tcW w:w="3032" w:type="dxa"/>
              </w:tcPr>
            </w:tcPrChange>
          </w:tcPr>
          <w:p w14:paraId="06378DD0" w14:textId="565A0C2C" w:rsidR="00EB5FC0" w:rsidDel="007B68D1" w:rsidRDefault="00EB5FC0" w:rsidP="00EF093D">
            <w:pPr>
              <w:rPr>
                <w:del w:id="901" w:author="Steve Morgan (DATA PLATFORM CSA)" w:date="2019-08-30T13:05:00Z"/>
              </w:rPr>
            </w:pPr>
          </w:p>
          <w:p w14:paraId="565F82E8" w14:textId="77777777" w:rsidR="00B83622" w:rsidRDefault="00C23E7B" w:rsidP="00EF093D">
            <w:pPr>
              <w:rPr>
                <w:ins w:id="902" w:author="Steve Morgan (DATA PLATFORM CSA)" w:date="2019-08-30T13:04:00Z"/>
              </w:rPr>
            </w:pPr>
            <w:ins w:id="903" w:author="Steve Morgan (DATA PLATFORM CSA)" w:date="2019-08-30T09:01:00Z">
              <w:r>
                <w:t xml:space="preserve">DMS </w:t>
              </w:r>
            </w:ins>
            <w:ins w:id="904" w:author="Steve Morgan (DATA PLATFORM CSA)" w:date="2019-08-30T09:02:00Z">
              <w:r w:rsidR="0042167A">
                <w:t xml:space="preserve">is provisioned as a </w:t>
              </w:r>
            </w:ins>
            <w:ins w:id="905" w:author="Steve Morgan (DATA PLATFORM CSA)" w:date="2019-08-30T09:01:00Z">
              <w:r>
                <w:t>se</w:t>
              </w:r>
            </w:ins>
            <w:ins w:id="906" w:author="Steve Morgan (DATA PLATFORM CSA)" w:date="2019-08-30T09:02:00Z">
              <w:r>
                <w:t>rvice</w:t>
              </w:r>
              <w:r w:rsidR="0042167A">
                <w:t xml:space="preserve"> which hosts &amp; runs </w:t>
              </w:r>
            </w:ins>
            <w:ins w:id="907" w:author="Steve Morgan (DATA PLATFORM CSA)" w:date="2019-08-30T13:04:00Z">
              <w:r w:rsidR="00124274">
                <w:t xml:space="preserve">multiple </w:t>
              </w:r>
            </w:ins>
            <w:ins w:id="908" w:author="Steve Morgan (DATA PLATFORM CSA)" w:date="2019-08-30T09:02:00Z">
              <w:r w:rsidR="0042167A">
                <w:t xml:space="preserve">migration </w:t>
              </w:r>
            </w:ins>
            <w:ins w:id="909" w:author="Steve Morgan (DATA PLATFORM CSA)" w:date="2019-08-30T13:00:00Z">
              <w:r w:rsidR="00FA1E35">
                <w:t>P</w:t>
              </w:r>
            </w:ins>
            <w:ins w:id="910" w:author="Steve Morgan (DATA PLATFORM CSA)" w:date="2019-08-30T09:02:00Z">
              <w:r w:rsidR="000D7FD9">
                <w:t>rojects</w:t>
              </w:r>
              <w:r w:rsidR="0042167A">
                <w:t>.</w:t>
              </w:r>
              <w:r w:rsidR="000D7FD9">
                <w:t xml:space="preserve"> </w:t>
              </w:r>
            </w:ins>
            <w:ins w:id="911" w:author="Steve Morgan (DATA PLATFORM CSA)" w:date="2019-08-30T13:04:00Z">
              <w:r w:rsidR="00124274">
                <w:t>Each P</w:t>
              </w:r>
            </w:ins>
            <w:ins w:id="912" w:author="Steve Morgan (DATA PLATFORM CSA)" w:date="2019-08-30T09:02:00Z">
              <w:r w:rsidR="000D7FD9">
                <w:t>roject</w:t>
              </w:r>
            </w:ins>
            <w:ins w:id="913" w:author="Steve Morgan (DATA PLATFORM CSA)" w:date="2019-08-30T09:03:00Z">
              <w:r w:rsidR="000D7FD9">
                <w:t xml:space="preserve"> </w:t>
              </w:r>
            </w:ins>
            <w:ins w:id="914" w:author="Steve Morgan (DATA PLATFORM CSA)" w:date="2019-08-30T13:04:00Z">
              <w:r w:rsidR="00124274">
                <w:t xml:space="preserve">is </w:t>
              </w:r>
            </w:ins>
            <w:ins w:id="915" w:author="Steve Morgan (DATA PLATFORM CSA)" w:date="2019-08-30T09:03:00Z">
              <w:r w:rsidR="000D7FD9">
                <w:t xml:space="preserve">responsible for migrating </w:t>
              </w:r>
            </w:ins>
            <w:ins w:id="916" w:author="Steve Morgan (DATA PLATFORM CSA)" w:date="2019-08-30T13:01:00Z">
              <w:r w:rsidR="006C703B">
                <w:t xml:space="preserve">one or more </w:t>
              </w:r>
            </w:ins>
            <w:ins w:id="917" w:author="Steve Morgan (DATA PLATFORM CSA)" w:date="2019-08-30T09:03:00Z">
              <w:r w:rsidR="000D7FD9">
                <w:t>databases</w:t>
              </w:r>
            </w:ins>
            <w:ins w:id="918" w:author="Steve Morgan (DATA PLATFORM CSA)" w:date="2019-08-30T13:01:00Z">
              <w:r w:rsidR="00CB5447">
                <w:t xml:space="preserve">. </w:t>
              </w:r>
            </w:ins>
          </w:p>
          <w:p w14:paraId="079C66F7" w14:textId="509093C5" w:rsidR="00BF049E" w:rsidRDefault="00CB5447" w:rsidP="00EF093D">
            <w:pPr>
              <w:rPr>
                <w:ins w:id="919" w:author="Steve Morgan (DATA PLATFORM CSA)" w:date="2019-08-30T13:03:00Z"/>
              </w:rPr>
            </w:pPr>
            <w:ins w:id="920" w:author="Steve Morgan (DATA PLATFORM CSA)" w:date="2019-08-30T13:01:00Z">
              <w:r>
                <w:t xml:space="preserve">Although a Project can migrate multiple databases </w:t>
              </w:r>
              <w:r w:rsidR="00BF049E">
                <w:t xml:space="preserve">each Project can </w:t>
              </w:r>
            </w:ins>
            <w:ins w:id="921" w:author="Steve Morgan (DATA PLATFORM CSA)" w:date="2019-08-30T13:02:00Z">
              <w:r w:rsidR="00BF049E">
                <w:t xml:space="preserve">only </w:t>
              </w:r>
              <w:r w:rsidR="00A34792">
                <w:t>migrate database</w:t>
              </w:r>
            </w:ins>
            <w:ins w:id="922" w:author="Steve Morgan (DATA PLATFORM CSA)" w:date="2019-08-30T13:04:00Z">
              <w:r w:rsidR="00B83622">
                <w:t>s</w:t>
              </w:r>
            </w:ins>
            <w:ins w:id="923" w:author="Steve Morgan (DATA PLATFORM CSA)" w:date="2019-08-30T13:02:00Z">
              <w:r w:rsidR="00A34792">
                <w:t xml:space="preserve"> from </w:t>
              </w:r>
            </w:ins>
            <w:ins w:id="924" w:author="Steve Morgan (DATA PLATFORM CSA)" w:date="2019-08-30T13:04:00Z">
              <w:r w:rsidR="00B83622">
                <w:t xml:space="preserve">a single </w:t>
              </w:r>
            </w:ins>
            <w:ins w:id="925" w:author="Steve Morgan (DATA PLATFORM CSA)" w:date="2019-08-30T13:02:00Z">
              <w:r w:rsidR="00A34792">
                <w:t xml:space="preserve">source host to </w:t>
              </w:r>
            </w:ins>
            <w:ins w:id="926" w:author="Steve Morgan (DATA PLATFORM CSA)" w:date="2019-08-30T13:04:00Z">
              <w:r w:rsidR="00B83622">
                <w:t xml:space="preserve">a single </w:t>
              </w:r>
            </w:ins>
            <w:ins w:id="927" w:author="Steve Morgan (DATA PLATFORM CSA)" w:date="2019-08-30T13:02:00Z">
              <w:r w:rsidR="00A34792">
                <w:t>targe</w:t>
              </w:r>
            </w:ins>
            <w:ins w:id="928" w:author="Steve Morgan (DATA PLATFORM CSA)" w:date="2019-08-30T13:03:00Z">
              <w:r w:rsidR="00A34792">
                <w:t xml:space="preserve">t destination. </w:t>
              </w:r>
            </w:ins>
          </w:p>
          <w:p w14:paraId="0EA49599" w14:textId="24E10564" w:rsidR="00B46961" w:rsidRDefault="00B46961" w:rsidP="00EF093D">
            <w:pPr>
              <w:rPr>
                <w:ins w:id="929" w:author="Steve Morgan (DATA PLATFORM CSA)" w:date="2019-08-30T13:02:00Z"/>
              </w:rPr>
            </w:pPr>
            <w:ins w:id="930" w:author="Steve Morgan (DATA PLATFORM CSA)" w:date="2019-08-30T13:03:00Z">
              <w:r>
                <w:t xml:space="preserve">In this lab we will use a single Project to migrate 3 databases from the same legacy </w:t>
              </w:r>
            </w:ins>
            <w:ins w:id="931" w:author="Steve Morgan (DATA PLATFORM CSA)" w:date="2019-08-30T13:04:00Z">
              <w:r w:rsidR="00B83622">
                <w:t>SQL2</w:t>
              </w:r>
            </w:ins>
            <w:ins w:id="932" w:author="Steve Morgan (DATA PLATFORM CSA)" w:date="2019-08-30T13:05:00Z">
              <w:r w:rsidR="00B83622">
                <w:t xml:space="preserve">008 </w:t>
              </w:r>
            </w:ins>
            <w:ins w:id="933" w:author="Steve Morgan (DATA PLATFORM CSA)" w:date="2019-08-30T13:03:00Z">
              <w:r>
                <w:t>host to SQL Managed In</w:t>
              </w:r>
              <w:r w:rsidR="00124274">
                <w:t>s</w:t>
              </w:r>
              <w:r>
                <w:t xml:space="preserve">tance. </w:t>
              </w:r>
            </w:ins>
          </w:p>
          <w:p w14:paraId="2D18026F" w14:textId="78A112C5" w:rsidR="00C23E7B" w:rsidRDefault="00882E75" w:rsidP="00EF093D">
            <w:pPr>
              <w:rPr>
                <w:ins w:id="934" w:author="Steve Morgan (DATA PLATFORM CSA)" w:date="2019-08-30T09:02:00Z"/>
              </w:rPr>
            </w:pPr>
            <w:ins w:id="935" w:author="Steve Morgan (DATA PLATFORM CSA)" w:date="2019-08-30T13:05:00Z">
              <w:r>
                <w:t xml:space="preserve">DMS can </w:t>
              </w:r>
            </w:ins>
            <w:ins w:id="936" w:author="Steve Morgan (DATA PLATFORM CSA)" w:date="2019-08-30T09:03:00Z">
              <w:r w:rsidR="00A116B8">
                <w:t>h</w:t>
              </w:r>
            </w:ins>
            <w:ins w:id="937" w:author="Steve Morgan (DATA PLATFORM CSA)" w:date="2019-08-30T09:04:00Z">
              <w:r w:rsidR="00EE444C">
                <w:t>o</w:t>
              </w:r>
            </w:ins>
            <w:ins w:id="938" w:author="Steve Morgan (DATA PLATFORM CSA)" w:date="2019-08-30T09:03:00Z">
              <w:r w:rsidR="00A116B8">
                <w:t xml:space="preserve">st and run different types of database migration </w:t>
              </w:r>
            </w:ins>
            <w:ins w:id="939" w:author="Steve Morgan (DATA PLATFORM CSA)" w:date="2019-08-30T13:05:00Z">
              <w:r>
                <w:t>P</w:t>
              </w:r>
            </w:ins>
            <w:ins w:id="940" w:author="Steve Morgan (DATA PLATFORM CSA)" w:date="2019-08-30T09:03:00Z">
              <w:r w:rsidR="00A116B8">
                <w:t>rojects under the same e.g.</w:t>
              </w:r>
              <w:r w:rsidR="0048143E">
                <w:t xml:space="preserve"> separate </w:t>
              </w:r>
            </w:ins>
            <w:ins w:id="941" w:author="Steve Morgan (DATA PLATFORM CSA)" w:date="2019-08-30T13:05:00Z">
              <w:r>
                <w:t xml:space="preserve">Project for separate source </w:t>
              </w:r>
              <w:r w:rsidR="007B68D1">
                <w:t>servers.</w:t>
              </w:r>
            </w:ins>
          </w:p>
          <w:p w14:paraId="4B5833AF" w14:textId="77777777" w:rsidR="0042167A" w:rsidRDefault="0042167A" w:rsidP="00EF093D">
            <w:pPr>
              <w:rPr>
                <w:ins w:id="942" w:author="Steve Morgan (DATA PLATFORM CSA)" w:date="2019-08-30T09:01:00Z"/>
              </w:rPr>
            </w:pPr>
          </w:p>
          <w:p w14:paraId="747E1AAB" w14:textId="571F7F21" w:rsidR="00107ACF" w:rsidRDefault="00EE444C" w:rsidP="00EF093D">
            <w:ins w:id="943" w:author="Steve Morgan (DATA PLATFORM CSA)" w:date="2019-08-30T09:04:00Z">
              <w:r>
                <w:t>Overvie</w:t>
              </w:r>
            </w:ins>
            <w:ins w:id="944" w:author="Steve Morgan (DATA PLATFORM CSA)" w:date="2019-08-30T09:05:00Z">
              <w:r>
                <w:t xml:space="preserve">w of DMS: </w:t>
              </w:r>
            </w:ins>
            <w:r w:rsidR="00B67852">
              <w:fldChar w:fldCharType="begin"/>
            </w:r>
            <w:r w:rsidR="00B67852">
              <w:instrText xml:space="preserve"> HYPERLINK "https://docs.microsoft.com/en-us/sql/dma/dma-overview?&amp;OCID=AID719823_SEM_XLpdHq6K&amp;lnkd=Bing_Azure_Nonbrand&amp;dclid=CIPp5NSfh-ECFQqhUQod4WoA_g" </w:instrText>
            </w:r>
            <w:r w:rsidR="00B67852">
              <w:fldChar w:fldCharType="separate"/>
            </w:r>
            <w:r w:rsidR="00107ACF" w:rsidRPr="00107ACF">
              <w:rPr>
                <w:rStyle w:val="Hyperlink"/>
              </w:rPr>
              <w:t>Azure Database Migration Service</w:t>
            </w:r>
            <w:r w:rsidR="00B67852">
              <w:rPr>
                <w:rStyle w:val="Hyperlink"/>
              </w:rPr>
              <w:fldChar w:fldCharType="end"/>
            </w:r>
            <w:r w:rsidR="009909A2">
              <w:t xml:space="preserve"> </w:t>
            </w:r>
            <w:del w:id="945" w:author="Steve Morgan (DATA PLATFORM CSA)" w:date="2019-08-30T09:05:00Z">
              <w:r w:rsidR="009909A2" w:rsidDel="00EE444C">
                <w:delText>(DMS)</w:delText>
              </w:r>
            </w:del>
          </w:p>
          <w:p w14:paraId="27866963" w14:textId="77777777" w:rsidR="00FA3ACC" w:rsidRDefault="00FA3ACC" w:rsidP="00EF093D"/>
          <w:p w14:paraId="7DF8500C" w14:textId="096E8C63" w:rsidR="00FA3ACC" w:rsidRDefault="009909A2" w:rsidP="00EF093D">
            <w:pPr>
              <w:rPr>
                <w:ins w:id="946" w:author="Steve Morgan (DATA PLATFORM CSA)" w:date="2019-08-30T09:05:00Z"/>
              </w:rPr>
            </w:pPr>
            <w:r>
              <w:t xml:space="preserve">DMS tutorials: </w:t>
            </w:r>
            <w:ins w:id="947" w:author="Steve Morgan (DATA PLATFORM CSA)" w:date="2019-08-30T09:05:00Z">
              <w:r w:rsidR="00EE444C">
                <w:fldChar w:fldCharType="begin"/>
              </w:r>
              <w:r w:rsidR="00EE444C">
                <w:instrText xml:space="preserve"> HYPERLINK "</w:instrText>
              </w:r>
            </w:ins>
            <w:r w:rsidR="00EE444C" w:rsidRPr="009909A2">
              <w:instrText>https://docs.microsoft.com/en-us/azure/dms/</w:instrText>
            </w:r>
            <w:ins w:id="948" w:author="Steve Morgan (DATA PLATFORM CSA)" w:date="2019-08-30T09:05:00Z">
              <w:r w:rsidR="00EE444C">
                <w:instrText xml:space="preserve">" </w:instrText>
              </w:r>
              <w:r w:rsidR="00EE444C">
                <w:fldChar w:fldCharType="separate"/>
              </w:r>
            </w:ins>
            <w:r w:rsidR="00EE444C" w:rsidRPr="00230B8F">
              <w:rPr>
                <w:rStyle w:val="Hyperlink"/>
              </w:rPr>
              <w:t>https://docs.microsoft.com/en-us/azure/dms/</w:t>
            </w:r>
            <w:ins w:id="949" w:author="Steve Morgan (DATA PLATFORM CSA)" w:date="2019-08-30T09:05:00Z">
              <w:r w:rsidR="00EE444C">
                <w:fldChar w:fldCharType="end"/>
              </w:r>
            </w:ins>
          </w:p>
          <w:p w14:paraId="05E2B8E8" w14:textId="6E5CECE0" w:rsidR="00EE444C" w:rsidRDefault="00EE444C" w:rsidP="00EF093D"/>
        </w:tc>
      </w:tr>
      <w:tr w:rsidR="007F4D4F" w14:paraId="24B2AB7A" w14:textId="77777777" w:rsidTr="000F4632">
        <w:trPr>
          <w:trHeight w:val="3392"/>
        </w:trPr>
        <w:tc>
          <w:tcPr>
            <w:tcW w:w="3114" w:type="dxa"/>
            <w:tcPrChange w:id="950" w:author="Steve Morgan (DATA PLATFORM CSA)" w:date="2019-08-30T10:28:00Z">
              <w:tcPr>
                <w:tcW w:w="2405" w:type="dxa"/>
              </w:tcPr>
            </w:tcPrChange>
          </w:tcPr>
          <w:p w14:paraId="3F0F09E4" w14:textId="586CD6BF" w:rsidR="00201BF1" w:rsidRDefault="001D7E98" w:rsidP="00EF093D">
            <w:r>
              <w:t>For this workshop</w:t>
            </w:r>
            <w:ins w:id="951" w:author="Steve Morgan (DATA PLATFORM CSA)" w:date="2019-08-30T09:09:00Z">
              <w:r w:rsidR="0021792B">
                <w:t>:</w:t>
              </w:r>
            </w:ins>
            <w:del w:id="952" w:author="Steve Morgan (DATA PLATFORM CSA)" w:date="2019-08-30T09:09:00Z">
              <w:r w:rsidR="007C45DD" w:rsidDel="0021792B">
                <w:delText>-</w:delText>
              </w:r>
            </w:del>
          </w:p>
          <w:p w14:paraId="72D1C06E" w14:textId="77777777" w:rsidR="001D7E98" w:rsidRDefault="001D7E98" w:rsidP="00EF093D">
            <w:pPr>
              <w:rPr>
                <w:ins w:id="953" w:author="Steve Morgan (DATA PLATFORM CSA)" w:date="2019-08-30T09:08:00Z"/>
              </w:rPr>
            </w:pPr>
          </w:p>
          <w:p w14:paraId="6C37DEBE" w14:textId="078764F7" w:rsidR="00212183" w:rsidDel="0021792B" w:rsidRDefault="00212183">
            <w:pPr>
              <w:rPr>
                <w:del w:id="954" w:author="Steve Morgan (DATA PLATFORM CSA)" w:date="2019-08-30T09:09:00Z"/>
              </w:rPr>
            </w:pPr>
            <w:ins w:id="955" w:author="Steve Morgan (DATA PLATFORM CSA)" w:date="2019-08-30T09:08:00Z">
              <w:r>
                <w:t xml:space="preserve">In </w:t>
              </w:r>
            </w:ins>
            <w:ins w:id="956" w:author="Steve Morgan (DATA PLATFORM CSA)" w:date="2019-08-30T09:09:00Z">
              <w:r w:rsidR="00AB5C0C">
                <w:t>the Azure portal</w:t>
              </w:r>
              <w:r w:rsidR="0021792B">
                <w:t xml:space="preserve">, open the workshop </w:t>
              </w:r>
            </w:ins>
            <w:ins w:id="957" w:author="Steve Morgan (DATA PLATFORM CSA)" w:date="2019-08-30T09:10:00Z">
              <w:r w:rsidR="0021792B">
                <w:t xml:space="preserve">Resource Group and </w:t>
              </w:r>
            </w:ins>
            <w:ins w:id="958" w:author="Steve Morgan (DATA PLATFORM CSA)" w:date="2019-08-30T09:09:00Z">
              <w:r w:rsidR="00AB5C0C">
                <w:t>locate the Azure Database Migration Service</w:t>
              </w:r>
            </w:ins>
            <w:ins w:id="959" w:author="Steve Morgan (DATA PLATFORM CSA)" w:date="2019-08-30T09:10:00Z">
              <w:r w:rsidR="0051719E">
                <w:t xml:space="preserve"> and open it.</w:t>
              </w:r>
            </w:ins>
          </w:p>
          <w:p w14:paraId="7B98A019" w14:textId="7976AA36" w:rsidR="00DE6F56" w:rsidRDefault="00AC51CC">
            <w:del w:id="960" w:author="Steve Morgan (DATA PLATFORM CSA)" w:date="2019-08-30T09:09:00Z">
              <w:r w:rsidDel="0021792B">
                <w:delText xml:space="preserve">= </w:delText>
              </w:r>
              <w:r w:rsidR="00DE6F56" w:rsidDel="0021792B">
                <w:delText>Select the DMS Service</w:delText>
              </w:r>
            </w:del>
          </w:p>
          <w:p w14:paraId="0AB25900" w14:textId="77777777" w:rsidR="007C45DD" w:rsidRDefault="007C45DD" w:rsidP="00F31FF4">
            <w:pPr>
              <w:pStyle w:val="ListParagraph"/>
            </w:pPr>
          </w:p>
          <w:p w14:paraId="071212F6" w14:textId="1FEA555C" w:rsidR="00795865" w:rsidDel="00FD2F92" w:rsidRDefault="003E6B34">
            <w:pPr>
              <w:rPr>
                <w:del w:id="961" w:author="Steve Morgan (DATA PLATFORM CSA)" w:date="2019-08-30T09:13:00Z"/>
              </w:rPr>
            </w:pPr>
            <w:r>
              <w:t xml:space="preserve">On the DMS </w:t>
            </w:r>
            <w:ins w:id="962" w:author="Steve Morgan (DATA PLATFORM CSA)" w:date="2019-08-30T09:13:00Z">
              <w:r w:rsidR="00FD2F92">
                <w:t xml:space="preserve">Overview </w:t>
              </w:r>
            </w:ins>
            <w:r>
              <w:t>blade</w:t>
            </w:r>
            <w:del w:id="963" w:author="Steve Morgan (DATA PLATFORM CSA)" w:date="2019-08-30T09:13:00Z">
              <w:r w:rsidR="007C45DD" w:rsidDel="00FD2F92">
                <w:delText>-</w:delText>
              </w:r>
            </w:del>
          </w:p>
          <w:p w14:paraId="2D52991E" w14:textId="506E4D90" w:rsidR="00795865" w:rsidRDefault="00AC51CC">
            <w:del w:id="964" w:author="Steve Morgan (DATA PLATFORM CSA)" w:date="2019-08-30T09:13:00Z">
              <w:r w:rsidDel="00FD2F92">
                <w:delText xml:space="preserve">= </w:delText>
              </w:r>
              <w:r w:rsidR="00795865" w:rsidDel="00FD2F92">
                <w:delText>Select</w:delText>
              </w:r>
            </w:del>
            <w:ins w:id="965" w:author="Steve Morgan (DATA PLATFORM CSA)" w:date="2019-08-30T09:13:00Z">
              <w:r w:rsidR="00FD2F92">
                <w:t xml:space="preserve"> click</w:t>
              </w:r>
            </w:ins>
            <w:r w:rsidR="00795865">
              <w:t xml:space="preserve"> ‘</w:t>
            </w:r>
            <w:r w:rsidR="00795865" w:rsidRPr="00F31FF4">
              <w:rPr>
                <w:b/>
                <w:color w:val="4472C4" w:themeColor="accent1"/>
              </w:rPr>
              <w:t>New Migration Project’</w:t>
            </w:r>
          </w:p>
        </w:tc>
        <w:tc>
          <w:tcPr>
            <w:tcW w:w="7796" w:type="dxa"/>
            <w:vAlign w:val="center"/>
            <w:tcPrChange w:id="966" w:author="Steve Morgan (DATA PLATFORM CSA)" w:date="2019-08-30T10:28:00Z">
              <w:tcPr>
                <w:tcW w:w="8931" w:type="dxa"/>
              </w:tcPr>
            </w:tcPrChange>
          </w:tcPr>
          <w:p w14:paraId="1B0C1C7E" w14:textId="77777777" w:rsidR="00201BF1" w:rsidDel="009B653D" w:rsidRDefault="000A63B7">
            <w:pPr>
              <w:jc w:val="center"/>
              <w:rPr>
                <w:del w:id="967" w:author="Steve Morgan (DATA PLATFORM CSA)" w:date="2019-08-30T09:24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6B776257" wp14:editId="6450D328">
                  <wp:extent cx="5120005" cy="1978967"/>
                  <wp:effectExtent l="0" t="0" r="4445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697" cy="199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8F1B5" w14:textId="0BC18B5D" w:rsidR="000A63B7" w:rsidRDefault="000A63B7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968" w:author="Steve Morgan (DATA PLATFORM CSA)" w:date="2019-08-30T10:28:00Z">
              <w:tcPr>
                <w:tcW w:w="3032" w:type="dxa"/>
              </w:tcPr>
            </w:tcPrChange>
          </w:tcPr>
          <w:p w14:paraId="3BED967A" w14:textId="77777777" w:rsidR="00201BF1" w:rsidRDefault="00201BF1" w:rsidP="00EF093D"/>
        </w:tc>
      </w:tr>
      <w:tr w:rsidR="007F4D4F" w14:paraId="444FCB17" w14:textId="77777777" w:rsidTr="000F4632">
        <w:tc>
          <w:tcPr>
            <w:tcW w:w="3114" w:type="dxa"/>
            <w:tcPrChange w:id="969" w:author="Steve Morgan (DATA PLATFORM CSA)" w:date="2019-08-30T10:28:00Z">
              <w:tcPr>
                <w:tcW w:w="2405" w:type="dxa"/>
              </w:tcPr>
            </w:tcPrChange>
          </w:tcPr>
          <w:p w14:paraId="559FC89D" w14:textId="65F21861" w:rsidR="00201BF1" w:rsidRDefault="007C45DD" w:rsidP="00EF093D">
            <w:r>
              <w:t>On the “</w:t>
            </w:r>
            <w:r w:rsidR="00212B3F">
              <w:t>New migration project” blade</w:t>
            </w:r>
            <w:ins w:id="970" w:author="Steve Morgan (DATA PLATFORM CSA)" w:date="2019-08-30T09:14:00Z">
              <w:r w:rsidR="002032C0">
                <w:t xml:space="preserve"> use the following settings:</w:t>
              </w:r>
            </w:ins>
            <w:del w:id="971" w:author="Steve Morgan (DATA PLATFORM CSA)" w:date="2019-08-30T09:14:00Z">
              <w:r w:rsidR="00212B3F" w:rsidDel="002032C0">
                <w:delText>-</w:delText>
              </w:r>
            </w:del>
          </w:p>
          <w:p w14:paraId="1F87C983" w14:textId="3670F40E" w:rsidR="00AC51CC" w:rsidDel="00B71051" w:rsidRDefault="00AC51CC">
            <w:pPr>
              <w:spacing w:before="120"/>
              <w:rPr>
                <w:del w:id="972" w:author="Steve Morgan (DATA PLATFORM CSA)" w:date="2019-08-30T10:02:00Z"/>
              </w:rPr>
              <w:pPrChange w:id="973" w:author="Steve Morgan (DATA PLATFORM CSA)" w:date="2019-08-30T10:02:00Z">
                <w:pPr/>
              </w:pPrChange>
            </w:pPr>
          </w:p>
          <w:p w14:paraId="2583AA88" w14:textId="0D32ABD2" w:rsidR="00212B3F" w:rsidRPr="00960AA8" w:rsidRDefault="00AC51CC">
            <w:pPr>
              <w:spacing w:before="120"/>
              <w:rPr>
                <w:ins w:id="974" w:author="Steve Morgan (DATA PLATFORM CSA)" w:date="2019-08-30T09:14:00Z"/>
                <w:b/>
                <w:bCs/>
                <w:rPrChange w:id="975" w:author="Steve Morgan (DATA PLATFORM CSA)" w:date="2019-08-30T10:02:00Z">
                  <w:rPr>
                    <w:ins w:id="976" w:author="Steve Morgan (DATA PLATFORM CSA)" w:date="2019-08-30T09:14:00Z"/>
                  </w:rPr>
                </w:rPrChange>
              </w:rPr>
              <w:pPrChange w:id="977" w:author="Steve Morgan (DATA PLATFORM CSA)" w:date="2019-08-30T10:02:00Z">
                <w:pPr/>
              </w:pPrChange>
            </w:pPr>
            <w:del w:id="978" w:author="Steve Morgan (DATA PLATFORM CSA)" w:date="2019-08-30T09:14:00Z">
              <w:r w:rsidRPr="00960AA8" w:rsidDel="002032C0">
                <w:rPr>
                  <w:b/>
                  <w:bCs/>
                  <w:rPrChange w:id="979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2032C0">
                <w:rPr>
                  <w:b/>
                  <w:bCs/>
                  <w:rPrChange w:id="980" w:author="Steve Morgan (DATA PLATFORM CSA)" w:date="2019-08-30T10:02:00Z">
                    <w:rPr/>
                  </w:rPrChange>
                </w:rPr>
                <w:delText xml:space="preserve">Enter the </w:delText>
              </w:r>
              <w:r w:rsidR="00CC3581" w:rsidRPr="00960AA8" w:rsidDel="000B098D">
                <w:rPr>
                  <w:b/>
                  <w:bCs/>
                  <w:rPrChange w:id="981" w:author="Steve Morgan (DATA PLATFORM CSA)" w:date="2019-08-30T10:02:00Z">
                    <w:rPr/>
                  </w:rPrChange>
                </w:rPr>
                <w:delText>‘</w:delText>
              </w:r>
            </w:del>
            <w:r w:rsidR="00CC3581" w:rsidRPr="00960AA8">
              <w:rPr>
                <w:b/>
                <w:bCs/>
                <w:rPrChange w:id="982" w:author="Steve Morgan (DATA PLATFORM CSA)" w:date="2019-08-30T10:02:00Z">
                  <w:rPr/>
                </w:rPrChange>
              </w:rPr>
              <w:t>Project name</w:t>
            </w:r>
            <w:ins w:id="983" w:author="Steve Morgan (DATA PLATFORM CSA)" w:date="2019-08-30T09:14:00Z">
              <w:r w:rsidR="000B098D" w:rsidRPr="00960AA8">
                <w:rPr>
                  <w:b/>
                  <w:bCs/>
                  <w:rPrChange w:id="984" w:author="Steve Morgan (DATA PLATFORM CSA)" w:date="2019-08-30T10:02:00Z">
                    <w:rPr/>
                  </w:rPrChange>
                </w:rPr>
                <w:t>:</w:t>
              </w:r>
            </w:ins>
            <w:del w:id="985" w:author="Steve Morgan (DATA PLATFORM CSA)" w:date="2019-08-30T09:14:00Z">
              <w:r w:rsidR="00CC3581" w:rsidRPr="00960AA8" w:rsidDel="000B098D">
                <w:rPr>
                  <w:b/>
                  <w:bCs/>
                  <w:rPrChange w:id="986" w:author="Steve Morgan (DATA PLATFORM CSA)" w:date="2019-08-30T10:02:00Z">
                    <w:rPr/>
                  </w:rPrChange>
                </w:rPr>
                <w:delText>’</w:delText>
              </w:r>
            </w:del>
          </w:p>
          <w:p w14:paraId="5A6A40A2" w14:textId="1F287038" w:rsidR="000B098D" w:rsidRPr="00743A79" w:rsidRDefault="000B098D" w:rsidP="00F31FF4">
            <w:pPr>
              <w:rPr>
                <w:ins w:id="987" w:author="Steve Morgan (DATA PLATFORM CSA)" w:date="2019-08-30T09:17:00Z"/>
                <w:color w:val="FF0000"/>
              </w:rPr>
            </w:pPr>
            <w:ins w:id="988" w:author="Steve Morgan (DATA PLATFORM CSA)" w:date="2019-08-30T09:14:00Z">
              <w:r w:rsidRPr="00743A79">
                <w:rPr>
                  <w:color w:val="FF0000"/>
                </w:rPr>
                <w:t xml:space="preserve">   </w:t>
              </w:r>
            </w:ins>
            <w:proofErr w:type="spellStart"/>
            <w:ins w:id="989" w:author="Steve Morgan (DATA PLATFORM CSA)" w:date="2019-08-30T09:17:00Z">
              <w:r w:rsidR="00F95887" w:rsidRPr="00743A79">
                <w:rPr>
                  <w:b/>
                  <w:color w:val="FF0000"/>
                  <w:rPrChange w:id="990" w:author="Steve Morgan (DATA PLATFORM CSA)" w:date="2019-08-30T09:17:00Z">
                    <w:rPr/>
                  </w:rPrChange>
                </w:rPr>
                <w:t>TEAMXX_</w:t>
              </w:r>
              <w:r w:rsidR="00455249" w:rsidRPr="00743A79">
                <w:rPr>
                  <w:b/>
                  <w:color w:val="FF0000"/>
                  <w:rPrChange w:id="991" w:author="Steve Morgan (DATA PLATFORM CSA)" w:date="2019-08-30T09:17:00Z">
                    <w:rPr/>
                  </w:rPrChange>
                </w:rPr>
                <w:t>migration</w:t>
              </w:r>
            </w:ins>
            <w:proofErr w:type="spellEnd"/>
            <w:ins w:id="992" w:author="Steve Morgan (DATA PLATFORM CSA)" w:date="2019-08-30T09:15:00Z">
              <w:r w:rsidRPr="00743A79">
                <w:rPr>
                  <w:color w:val="FF0000"/>
                </w:rPr>
                <w:t xml:space="preserve"> </w:t>
              </w:r>
            </w:ins>
          </w:p>
          <w:p w14:paraId="4327219B" w14:textId="77777777" w:rsidR="00455249" w:rsidRDefault="00455249" w:rsidP="00F31FF4">
            <w:pPr>
              <w:rPr>
                <w:ins w:id="993" w:author="Steve Morgan (DATA PLATFORM CSA)" w:date="2019-08-30T09:18:00Z"/>
                <w:i/>
                <w:iCs/>
              </w:rPr>
            </w:pPr>
            <w:ins w:id="994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995" w:author="Steve Morgan (DATA PLATFORM CSA)" w:date="2019-08-30T09:17:00Z">
              <w:r w:rsidRPr="00455249">
                <w:rPr>
                  <w:i/>
                  <w:iCs/>
                  <w:rPrChange w:id="996" w:author="Steve Morgan (DATA PLATFORM CSA)" w:date="2019-08-30T09:18:00Z">
                    <w:rPr/>
                  </w:rPrChange>
                </w:rPr>
                <w:t>(replace XX with your</w:t>
              </w:r>
            </w:ins>
          </w:p>
          <w:p w14:paraId="0A084B13" w14:textId="404F3A6B" w:rsidR="00455249" w:rsidRPr="00455249" w:rsidRDefault="00455249" w:rsidP="00F31FF4">
            <w:pPr>
              <w:rPr>
                <w:ins w:id="997" w:author="Steve Morgan (DATA PLATFORM CSA)" w:date="2019-08-30T09:17:00Z"/>
                <w:i/>
                <w:iCs/>
                <w:rPrChange w:id="998" w:author="Steve Morgan (DATA PLATFORM CSA)" w:date="2019-08-30T09:18:00Z">
                  <w:rPr>
                    <w:ins w:id="999" w:author="Steve Morgan (DATA PLATFORM CSA)" w:date="2019-08-30T09:17:00Z"/>
                  </w:rPr>
                </w:rPrChange>
              </w:rPr>
            </w:pPr>
            <w:ins w:id="1000" w:author="Steve Morgan (DATA PLATFORM CSA)" w:date="2019-08-30T09:18:00Z">
              <w:r>
                <w:rPr>
                  <w:i/>
                  <w:iCs/>
                </w:rPr>
                <w:t xml:space="preserve">   </w:t>
              </w:r>
            </w:ins>
            <w:ins w:id="1001" w:author="Steve Morgan (DATA PLATFORM CSA)" w:date="2019-08-30T09:17:00Z">
              <w:r w:rsidRPr="00455249">
                <w:rPr>
                  <w:i/>
                  <w:iCs/>
                  <w:rPrChange w:id="1002" w:author="Steve Morgan (DATA PLATFORM CSA)" w:date="2019-08-30T09:18:00Z">
                    <w:rPr/>
                  </w:rPrChange>
                </w:rPr>
                <w:t>team number)</w:t>
              </w:r>
            </w:ins>
          </w:p>
          <w:p w14:paraId="6E391AD4" w14:textId="1FC71AAC" w:rsidR="00455249" w:rsidDel="00455249" w:rsidRDefault="00455249">
            <w:pPr>
              <w:spacing w:before="120"/>
              <w:rPr>
                <w:del w:id="1003" w:author="Steve Morgan (DATA PLATFORM CSA)" w:date="2019-08-30T09:17:00Z"/>
              </w:rPr>
              <w:pPrChange w:id="1004" w:author="Steve Morgan (DATA PLATFORM CSA)" w:date="2019-08-30T09:18:00Z">
                <w:pPr/>
              </w:pPrChange>
            </w:pPr>
          </w:p>
          <w:p w14:paraId="614062A7" w14:textId="4F01EF90" w:rsidR="000B098D" w:rsidRPr="00960AA8" w:rsidRDefault="000B098D">
            <w:pPr>
              <w:spacing w:before="120"/>
              <w:rPr>
                <w:ins w:id="1005" w:author="Steve Morgan (DATA PLATFORM CSA)" w:date="2019-08-30T09:14:00Z"/>
                <w:b/>
                <w:bCs/>
                <w:rPrChange w:id="1006" w:author="Steve Morgan (DATA PLATFORM CSA)" w:date="2019-08-30T10:02:00Z">
                  <w:rPr>
                    <w:ins w:id="1007" w:author="Steve Morgan (DATA PLATFORM CSA)" w:date="2019-08-30T09:14:00Z"/>
                  </w:rPr>
                </w:rPrChange>
              </w:rPr>
              <w:pPrChange w:id="1008" w:author="Steve Morgan (DATA PLATFORM CSA)" w:date="2019-08-30T09:18:00Z">
                <w:pPr/>
              </w:pPrChange>
            </w:pPr>
            <w:ins w:id="1009" w:author="Steve Morgan (DATA PLATFORM CSA)" w:date="2019-08-30T09:14:00Z">
              <w:r w:rsidRPr="00960AA8">
                <w:rPr>
                  <w:b/>
                  <w:bCs/>
                  <w:rPrChange w:id="1010" w:author="Steve Morgan (DATA PLATFORM CSA)" w:date="2019-08-30T10:02:00Z">
                    <w:rPr/>
                  </w:rPrChange>
                </w:rPr>
                <w:t>Source server type:</w:t>
              </w:r>
            </w:ins>
          </w:p>
          <w:p w14:paraId="62C304FA" w14:textId="0EC78197" w:rsidR="00CC3581" w:rsidRPr="00743A79" w:rsidRDefault="00AC51CC" w:rsidP="00F31FF4">
            <w:pPr>
              <w:rPr>
                <w:ins w:id="1011" w:author="Steve Morgan (DATA PLATFORM CSA)" w:date="2019-08-30T09:15:00Z"/>
                <w:color w:val="FF0000"/>
              </w:rPr>
            </w:pPr>
            <w:del w:id="1012" w:author="Steve Morgan (DATA PLATFORM CSA)" w:date="2019-08-30T09:14:00Z">
              <w:r w:rsidRPr="00743A79" w:rsidDel="002032C0">
                <w:rPr>
                  <w:color w:val="FF0000"/>
                </w:rPr>
                <w:delText xml:space="preserve">= </w:delText>
              </w:r>
              <w:r w:rsidR="00CC3581" w:rsidRPr="00743A79" w:rsidDel="002032C0">
                <w:rPr>
                  <w:color w:val="FF0000"/>
                </w:rPr>
                <w:delText>Select</w:delText>
              </w:r>
            </w:del>
            <w:ins w:id="1013" w:author="Steve Morgan (DATA PLATFORM CSA)" w:date="2019-08-30T09:14:00Z">
              <w:r w:rsidR="000B098D" w:rsidRPr="00743A79">
                <w:rPr>
                  <w:color w:val="FF0000"/>
                </w:rPr>
                <w:t xml:space="preserve">   </w:t>
              </w:r>
            </w:ins>
            <w:del w:id="1014" w:author="Steve Morgan (DATA PLATFORM CSA)" w:date="2019-08-30T09:15:00Z">
              <w:r w:rsidR="00CC3581" w:rsidRPr="00743A79" w:rsidDel="00B44EE8">
                <w:rPr>
                  <w:color w:val="FF0000"/>
                </w:rPr>
                <w:delText xml:space="preserve"> ‘</w:delText>
              </w:r>
            </w:del>
            <w:r w:rsidR="00CC3581" w:rsidRPr="00743A79">
              <w:rPr>
                <w:b/>
                <w:color w:val="FF0000"/>
              </w:rPr>
              <w:t>SQL Server</w:t>
            </w:r>
            <w:del w:id="1015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’</w:delText>
              </w:r>
            </w:del>
          </w:p>
          <w:p w14:paraId="1AE9712F" w14:textId="34570271" w:rsidR="00B44EE8" w:rsidDel="00455249" w:rsidRDefault="00B44EE8">
            <w:pPr>
              <w:spacing w:before="120"/>
              <w:rPr>
                <w:del w:id="1016" w:author="Steve Morgan (DATA PLATFORM CSA)" w:date="2019-08-30T09:17:00Z"/>
              </w:rPr>
              <w:pPrChange w:id="1017" w:author="Steve Morgan (DATA PLATFORM CSA)" w:date="2019-08-30T09:18:00Z">
                <w:pPr/>
              </w:pPrChange>
            </w:pPr>
          </w:p>
          <w:p w14:paraId="172CDE8F" w14:textId="77777777" w:rsidR="007A5981" w:rsidRPr="00960AA8" w:rsidRDefault="00AC51CC">
            <w:pPr>
              <w:spacing w:before="120"/>
              <w:rPr>
                <w:ins w:id="1018" w:author="Steve Morgan (DATA PLATFORM CSA)" w:date="2019-08-30T09:15:00Z"/>
                <w:b/>
                <w:bCs/>
                <w:rPrChange w:id="1019" w:author="Steve Morgan (DATA PLATFORM CSA)" w:date="2019-08-30T10:02:00Z">
                  <w:rPr>
                    <w:ins w:id="1020" w:author="Steve Morgan (DATA PLATFORM CSA)" w:date="2019-08-30T09:15:00Z"/>
                  </w:rPr>
                </w:rPrChange>
              </w:rPr>
              <w:pPrChange w:id="1021" w:author="Steve Morgan (DATA PLATFORM CSA)" w:date="2019-08-30T09:18:00Z">
                <w:pPr/>
              </w:pPrChange>
            </w:pPr>
            <w:del w:id="1022" w:author="Steve Morgan (DATA PLATFORM CSA)" w:date="2019-08-30T09:15:00Z">
              <w:r w:rsidRPr="00960AA8" w:rsidDel="00B44EE8">
                <w:rPr>
                  <w:b/>
                  <w:bCs/>
                  <w:rPrChange w:id="1023" w:author="Steve Morgan (DATA PLATFORM CSA)" w:date="2019-08-30T10:02:00Z">
                    <w:rPr/>
                  </w:rPrChange>
                </w:rPr>
                <w:delText xml:space="preserve">= </w:delText>
              </w:r>
              <w:r w:rsidR="00CC3581" w:rsidRPr="00960AA8" w:rsidDel="00B44EE8">
                <w:rPr>
                  <w:b/>
                  <w:bCs/>
                  <w:rPrChange w:id="1024" w:author="Steve Morgan (DATA PLATFORM CSA)" w:date="2019-08-30T10:02:00Z">
                    <w:rPr/>
                  </w:rPrChange>
                </w:rPr>
                <w:delText xml:space="preserve">Select </w:delText>
              </w:r>
            </w:del>
            <w:ins w:id="1025" w:author="Steve Morgan (DATA PLATFORM CSA)" w:date="2019-08-30T09:15:00Z">
              <w:r w:rsidR="00B44EE8" w:rsidRPr="00960AA8">
                <w:rPr>
                  <w:b/>
                  <w:bCs/>
                  <w:rPrChange w:id="1026" w:author="Steve Morgan (DATA PLATFORM CSA)" w:date="2019-08-30T10:02:00Z">
                    <w:rPr/>
                  </w:rPrChange>
                </w:rPr>
                <w:t>Target Server type:</w:t>
              </w:r>
              <w:r w:rsidR="007A5981" w:rsidRPr="00960AA8">
                <w:rPr>
                  <w:b/>
                  <w:bCs/>
                  <w:rPrChange w:id="1027" w:author="Steve Morgan (DATA PLATFORM CSA)" w:date="2019-08-30T10:02:00Z">
                    <w:rPr/>
                  </w:rPrChange>
                </w:rPr>
                <w:t xml:space="preserve"> </w:t>
              </w:r>
            </w:ins>
          </w:p>
          <w:p w14:paraId="0FBE52DD" w14:textId="227C1F3F" w:rsidR="007A5981" w:rsidRPr="00743A79" w:rsidRDefault="007A5981" w:rsidP="00F31FF4">
            <w:pPr>
              <w:rPr>
                <w:ins w:id="1028" w:author="Steve Morgan (DATA PLATFORM CSA)" w:date="2019-08-30T09:15:00Z"/>
                <w:b/>
                <w:color w:val="FF0000"/>
              </w:rPr>
            </w:pPr>
            <w:ins w:id="1029" w:author="Steve Morgan (DATA PLATFORM CSA)" w:date="2019-08-30T09:15:00Z">
              <w:r w:rsidRPr="00743A79">
                <w:rPr>
                  <w:color w:val="FF0000"/>
                </w:rPr>
                <w:t xml:space="preserve">   </w:t>
              </w:r>
            </w:ins>
            <w:del w:id="1030" w:author="Steve Morgan (DATA PLATFORM CSA)" w:date="2019-08-30T09:15:00Z">
              <w:r w:rsidR="00CC3581" w:rsidRPr="00743A79" w:rsidDel="00B44EE8">
                <w:rPr>
                  <w:color w:val="FF0000"/>
                </w:rPr>
                <w:delText>‘</w:delText>
              </w:r>
            </w:del>
            <w:r w:rsidR="00DC7F4E" w:rsidRPr="00743A79">
              <w:rPr>
                <w:b/>
                <w:color w:val="FF0000"/>
              </w:rPr>
              <w:t>Azure</w:t>
            </w:r>
            <w:r w:rsidR="00F31FF4" w:rsidRPr="00743A79">
              <w:rPr>
                <w:b/>
                <w:color w:val="FF0000"/>
              </w:rPr>
              <w:t xml:space="preserve"> SQL </w:t>
            </w:r>
            <w:del w:id="1031" w:author="Steve Morgan (DATA PLATFORM CSA)" w:date="2019-08-30T09:15:00Z">
              <w:r w:rsidR="00AC51CC" w:rsidRPr="00743A79" w:rsidDel="007A5981">
                <w:rPr>
                  <w:b/>
                  <w:color w:val="FF0000"/>
                </w:rPr>
                <w:delText xml:space="preserve">= </w:delText>
              </w:r>
            </w:del>
            <w:r w:rsidR="00F31FF4" w:rsidRPr="00743A79">
              <w:rPr>
                <w:b/>
                <w:color w:val="FF0000"/>
              </w:rPr>
              <w:t>Database</w:t>
            </w:r>
            <w:del w:id="1032" w:author="Steve Morgan (DATA PLATFORM CSA)" w:date="2019-08-30T09:15:00Z">
              <w:r w:rsidR="00F31FF4" w:rsidRPr="00743A79" w:rsidDel="007A5981">
                <w:rPr>
                  <w:b/>
                  <w:color w:val="FF0000"/>
                </w:rPr>
                <w:delText xml:space="preserve"> </w:delText>
              </w:r>
            </w:del>
          </w:p>
          <w:p w14:paraId="15D42EAC" w14:textId="71D56477" w:rsidR="00CC3581" w:rsidRDefault="007A5981" w:rsidP="00F31FF4">
            <w:ins w:id="1033" w:author="Steve Morgan (DATA PLATFORM CSA)" w:date="2019-08-30T09:15:00Z">
              <w:r w:rsidRPr="00743A79">
                <w:rPr>
                  <w:b/>
                  <w:color w:val="FF0000"/>
                </w:rPr>
                <w:t xml:space="preserve">  </w:t>
              </w:r>
            </w:ins>
            <w:ins w:id="1034" w:author="Steve Morgan (DATA PLATFORM CSA)" w:date="2019-08-30T09:16:00Z">
              <w:r w:rsidRPr="00743A79">
                <w:rPr>
                  <w:b/>
                  <w:color w:val="FF0000"/>
                </w:rPr>
                <w:t xml:space="preserve"> </w:t>
              </w:r>
            </w:ins>
            <w:r w:rsidR="00F31FF4" w:rsidRPr="00743A79">
              <w:rPr>
                <w:b/>
                <w:color w:val="FF0000"/>
              </w:rPr>
              <w:t>Managed Instance</w:t>
            </w:r>
            <w:del w:id="1035" w:author="Steve Morgan (DATA PLATFORM CSA)" w:date="2019-08-30T09:24:00Z">
              <w:r w:rsidR="00F31FF4" w:rsidRPr="00325DF8" w:rsidDel="0089698E">
                <w:delText>’</w:delText>
              </w:r>
            </w:del>
          </w:p>
          <w:p w14:paraId="0646C5C5" w14:textId="07D41FE0" w:rsidR="007A5981" w:rsidRPr="00960AA8" w:rsidRDefault="005A1694">
            <w:pPr>
              <w:spacing w:before="120"/>
              <w:rPr>
                <w:ins w:id="1036" w:author="Steve Morgan (DATA PLATFORM CSA)" w:date="2019-08-30T09:16:00Z"/>
                <w:b/>
                <w:bCs/>
                <w:rPrChange w:id="1037" w:author="Steve Morgan (DATA PLATFORM CSA)" w:date="2019-08-30T10:02:00Z">
                  <w:rPr>
                    <w:ins w:id="1038" w:author="Steve Morgan (DATA PLATFORM CSA)" w:date="2019-08-30T09:16:00Z"/>
                  </w:rPr>
                </w:rPrChange>
              </w:rPr>
              <w:pPrChange w:id="1039" w:author="Steve Morgan (DATA PLATFORM CSA)" w:date="2019-08-30T09:18:00Z">
                <w:pPr/>
              </w:pPrChange>
            </w:pPr>
            <w:ins w:id="1040" w:author="Steve Morgan (DATA PLATFORM CSA)" w:date="2019-08-30T09:16:00Z">
              <w:r w:rsidRPr="00960AA8">
                <w:rPr>
                  <w:b/>
                  <w:bCs/>
                  <w:rPrChange w:id="1041" w:author="Steve Morgan (DATA PLATFORM CSA)" w:date="2019-08-30T10:02:00Z">
                    <w:rPr/>
                  </w:rPrChange>
                </w:rPr>
                <w:t>Choose type of activity:</w:t>
              </w:r>
            </w:ins>
            <w:del w:id="1042" w:author="Steve Morgan (DATA PLATFORM CSA)" w:date="2019-08-30T09:16:00Z">
              <w:r w:rsidR="00325DF8" w:rsidRPr="00960AA8" w:rsidDel="007A5981">
                <w:rPr>
                  <w:b/>
                  <w:bCs/>
                  <w:rPrChange w:id="1043" w:author="Steve Morgan (DATA PLATFORM CSA)" w:date="2019-08-30T10:02:00Z">
                    <w:rPr/>
                  </w:rPrChange>
                </w:rPr>
                <w:delText>= Select</w:delText>
              </w:r>
            </w:del>
          </w:p>
          <w:p w14:paraId="5FB8DAAC" w14:textId="02AE3FE2" w:rsidR="00F31FF4" w:rsidRPr="00743A79" w:rsidRDefault="005A1694" w:rsidP="00325DF8">
            <w:pPr>
              <w:rPr>
                <w:color w:val="FF0000"/>
              </w:rPr>
            </w:pPr>
            <w:ins w:id="1044" w:author="Steve Morgan (DATA PLATFORM CSA)" w:date="2019-08-30T09:16:00Z">
              <w:r w:rsidRPr="00743A79">
                <w:rPr>
                  <w:color w:val="FF0000"/>
                </w:rPr>
                <w:t xml:space="preserve">   </w:t>
              </w:r>
            </w:ins>
            <w:del w:id="1045" w:author="Steve Morgan (DATA PLATFORM CSA)" w:date="2019-08-30T09:16:00Z">
              <w:r w:rsidR="00325DF8" w:rsidRPr="00743A79" w:rsidDel="007A5981">
                <w:rPr>
                  <w:color w:val="FF0000"/>
                </w:rPr>
                <w:delText xml:space="preserve"> ‘</w:delText>
              </w:r>
            </w:del>
            <w:r w:rsidR="00325DF8" w:rsidRPr="00743A79">
              <w:rPr>
                <w:b/>
                <w:color w:val="FF0000"/>
              </w:rPr>
              <w:t>Offline data migration</w:t>
            </w:r>
            <w:del w:id="1046" w:author="Steve Morgan (DATA PLATFORM CSA)" w:date="2019-08-30T09:16:00Z">
              <w:r w:rsidR="00325DF8" w:rsidRPr="00743A79" w:rsidDel="007A5981">
                <w:rPr>
                  <w:color w:val="FF0000"/>
                </w:rPr>
                <w:delText>’</w:delText>
              </w:r>
            </w:del>
          </w:p>
          <w:p w14:paraId="7AAEAF0E" w14:textId="4868DAAB" w:rsidR="00F07050" w:rsidDel="005B7ECE" w:rsidRDefault="00F07050" w:rsidP="005B7ECE">
            <w:pPr>
              <w:rPr>
                <w:del w:id="1047" w:author="Steve Morgan (DATA PLATFORM CSA)" w:date="2019-08-30T09:23:00Z"/>
              </w:rPr>
            </w:pPr>
          </w:p>
          <w:p w14:paraId="0DA682B0" w14:textId="77777777" w:rsidR="005B7ECE" w:rsidRDefault="005B7ECE">
            <w:pPr>
              <w:rPr>
                <w:ins w:id="1048" w:author="Steve Morgan (DATA PLATFORM CSA)" w:date="2019-08-30T10:03:00Z"/>
              </w:rPr>
            </w:pPr>
          </w:p>
          <w:p w14:paraId="0297B891" w14:textId="68E1FB32" w:rsidR="00F07050" w:rsidRDefault="00F07050">
            <w:del w:id="1049" w:author="Steve Morgan (DATA PLATFORM CSA)" w:date="2019-08-30T09:19:00Z">
              <w:r w:rsidDel="00A83825">
                <w:delText xml:space="preserve">Select </w:delText>
              </w:r>
            </w:del>
            <w:ins w:id="1050" w:author="Steve Morgan (DATA PLATFORM CSA)" w:date="2019-08-30T09:19:00Z">
              <w:r w:rsidR="00A83825">
                <w:t xml:space="preserve">Click </w:t>
              </w:r>
            </w:ins>
            <w:r>
              <w:t>‘</w:t>
            </w:r>
            <w:r w:rsidRPr="0089698E">
              <w:rPr>
                <w:b/>
                <w:color w:val="4472C4" w:themeColor="accent1"/>
              </w:rPr>
              <w:t>Save</w:t>
            </w:r>
            <w:r w:rsidRPr="0089698E">
              <w:rPr>
                <w:b/>
                <w:color w:val="4472C4" w:themeColor="accent1"/>
                <w:rPrChange w:id="1051" w:author="Steve Morgan (DATA PLATFORM CSA)" w:date="2019-08-30T09:24:00Z">
                  <w:rPr/>
                </w:rPrChange>
              </w:rPr>
              <w:t>’</w:t>
            </w:r>
          </w:p>
          <w:p w14:paraId="68B782A1" w14:textId="7999A909" w:rsidR="00F07050" w:rsidDel="0089698E" w:rsidRDefault="00F07050">
            <w:pPr>
              <w:spacing w:before="120"/>
              <w:rPr>
                <w:del w:id="1052" w:author="Steve Morgan (DATA PLATFORM CSA)" w:date="2019-08-30T09:23:00Z"/>
              </w:rPr>
              <w:pPrChange w:id="1053" w:author="Steve Morgan (DATA PLATFORM CSA)" w:date="2019-08-30T09:23:00Z">
                <w:pPr/>
              </w:pPrChange>
            </w:pPr>
          </w:p>
          <w:p w14:paraId="691BAA13" w14:textId="77777777" w:rsidR="00F07050" w:rsidRDefault="00F07050" w:rsidP="0089698E">
            <w:pPr>
              <w:spacing w:before="120"/>
              <w:rPr>
                <w:ins w:id="1054" w:author="Steve Morgan (DATA PLATFORM CSA)" w:date="2019-08-30T10:03:00Z"/>
              </w:rPr>
            </w:pPr>
            <w:r>
              <w:t>Select ‘</w:t>
            </w:r>
            <w:r w:rsidRPr="0089698E">
              <w:rPr>
                <w:b/>
                <w:color w:val="4472C4" w:themeColor="accent1"/>
              </w:rPr>
              <w:t>Create and run activity</w:t>
            </w:r>
            <w:r>
              <w:t>’</w:t>
            </w:r>
          </w:p>
          <w:p w14:paraId="4F1897E3" w14:textId="47F04F36" w:rsidR="005B7ECE" w:rsidRDefault="005B7ECE">
            <w:pPr>
              <w:spacing w:before="120"/>
              <w:pPrChange w:id="1055" w:author="Steve Morgan (DATA PLATFORM CSA)" w:date="2019-08-30T09:23:00Z">
                <w:pPr/>
              </w:pPrChange>
            </w:pPr>
          </w:p>
        </w:tc>
        <w:tc>
          <w:tcPr>
            <w:tcW w:w="7796" w:type="dxa"/>
            <w:vAlign w:val="center"/>
            <w:tcPrChange w:id="1056" w:author="Steve Morgan (DATA PLATFORM CSA)" w:date="2019-08-30T10:28:00Z">
              <w:tcPr>
                <w:tcW w:w="8931" w:type="dxa"/>
              </w:tcPr>
            </w:tcPrChange>
          </w:tcPr>
          <w:p w14:paraId="7D7BE921" w14:textId="77777777" w:rsidR="00201BF1" w:rsidRPr="0089698E" w:rsidDel="009B653D" w:rsidRDefault="00D96C9C">
            <w:pPr>
              <w:jc w:val="center"/>
              <w:rPr>
                <w:del w:id="1057" w:author="Steve Morgan (DATA PLATFORM CSA)" w:date="2019-08-30T09:24:00Z"/>
                <w:b/>
                <w:color w:val="4472C4" w:themeColor="accent1"/>
                <w:rPrChange w:id="1058" w:author="Steve Morgan (DATA PLATFORM CSA)" w:date="2019-08-30T09:24:00Z">
                  <w:rPr>
                    <w:del w:id="1059" w:author="Steve Morgan (DATA PLATFORM CSA)" w:date="2019-08-30T09:24:00Z"/>
                    <w:noProof/>
                  </w:rPr>
                </w:rPrChange>
              </w:rPr>
            </w:pPr>
            <w:r w:rsidRPr="0089698E">
              <w:rPr>
                <w:b/>
                <w:noProof/>
                <w:color w:val="4472C4" w:themeColor="accent1"/>
                <w:rPrChange w:id="1060" w:author="Steve Morgan (DATA PLATFORM CSA)" w:date="2019-08-30T09:24:00Z">
                  <w:rPr>
                    <w:noProof/>
                  </w:rPr>
                </w:rPrChange>
              </w:rPr>
              <w:drawing>
                <wp:inline distT="0" distB="0" distL="0" distR="0" wp14:anchorId="545C7738" wp14:editId="68395F01">
                  <wp:extent cx="4900765" cy="3177176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662" cy="3200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080A9" w14:textId="77777777" w:rsidR="00D96C9C" w:rsidRPr="0089698E" w:rsidDel="009B653D" w:rsidRDefault="00D96C9C">
            <w:pPr>
              <w:jc w:val="center"/>
              <w:rPr>
                <w:del w:id="1061" w:author="Steve Morgan (DATA PLATFORM CSA)" w:date="2019-08-30T09:24:00Z"/>
                <w:b/>
                <w:color w:val="4472C4" w:themeColor="accent1"/>
                <w:rPrChange w:id="1062" w:author="Steve Morgan (DATA PLATFORM CSA)" w:date="2019-08-30T09:24:00Z">
                  <w:rPr>
                    <w:del w:id="1063" w:author="Steve Morgan (DATA PLATFORM CSA)" w:date="2019-08-30T09:24:00Z"/>
                    <w:noProof/>
                  </w:rPr>
                </w:rPrChange>
              </w:rPr>
              <w:pPrChange w:id="1064" w:author="Steve Morgan (DATA PLATFORM CSA)" w:date="2019-08-30T09:24:00Z">
                <w:pPr/>
              </w:pPrChange>
            </w:pPr>
          </w:p>
          <w:p w14:paraId="7D87CDFB" w14:textId="00672EF1" w:rsidR="008D2CD1" w:rsidRPr="0089698E" w:rsidRDefault="008D2CD1">
            <w:pPr>
              <w:jc w:val="center"/>
              <w:rPr>
                <w:b/>
                <w:color w:val="4472C4" w:themeColor="accent1"/>
                <w:rPrChange w:id="1065" w:author="Steve Morgan (DATA PLATFORM CSA)" w:date="2019-08-30T09:24:00Z">
                  <w:rPr>
                    <w:noProof/>
                  </w:rPr>
                </w:rPrChange>
              </w:rPr>
            </w:pPr>
          </w:p>
        </w:tc>
        <w:tc>
          <w:tcPr>
            <w:tcW w:w="2977" w:type="dxa"/>
            <w:tcPrChange w:id="1066" w:author="Steve Morgan (DATA PLATFORM CSA)" w:date="2019-08-30T10:28:00Z">
              <w:tcPr>
                <w:tcW w:w="3032" w:type="dxa"/>
              </w:tcPr>
            </w:tcPrChange>
          </w:tcPr>
          <w:p w14:paraId="4A67C3B4" w14:textId="6FC5051F" w:rsidR="00201BF1" w:rsidRDefault="00870BC4" w:rsidP="00EF093D">
            <w:del w:id="1067" w:author="Steve Morgan (DATA PLATFORM CSA)" w:date="2019-08-30T09:25:00Z">
              <w:r w:rsidDel="006B5D74">
                <w:delText>We will be running an ‘Offline’ DMS migration</w:delText>
              </w:r>
              <w:r w:rsidR="00F46726" w:rsidDel="006B5D74">
                <w:delText xml:space="preserve"> in this workshop</w:delText>
              </w:r>
              <w:r w:rsidDel="006B5D74">
                <w:delText xml:space="preserve">. </w:delText>
              </w:r>
            </w:del>
            <w:r>
              <w:t xml:space="preserve">DMS can perform two types of </w:t>
            </w:r>
            <w:ins w:id="1068" w:author="Steve Morgan (DATA PLATFORM CSA)" w:date="2019-08-30T09:25:00Z">
              <w:r w:rsidR="006B5D74">
                <w:t xml:space="preserve">database </w:t>
              </w:r>
            </w:ins>
            <w:r>
              <w:t>migrations:</w:t>
            </w:r>
          </w:p>
          <w:p w14:paraId="7E3A8AD4" w14:textId="7D91B64B" w:rsidR="00F46726" w:rsidRPr="00B21BE2" w:rsidDel="004D12B4" w:rsidRDefault="00CD4D44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69" w:author="Steve Morgan (DATA PLATFORM CSA)" w:date="2019-08-30T09:19:00Z"/>
                <w:b/>
                <w:bCs/>
                <w:rPrChange w:id="1070" w:author="Steve Morgan (DATA PLATFORM CSA)" w:date="2019-08-30T09:20:00Z">
                  <w:rPr>
                    <w:del w:id="1071" w:author="Steve Morgan (DATA PLATFORM CSA)" w:date="2019-08-30T09:19:00Z"/>
                  </w:rPr>
                </w:rPrChange>
              </w:rPr>
              <w:pPrChange w:id="1072" w:author="Steve Morgan (DATA PLATFORM CSA)" w:date="2019-08-30T09:20:00Z">
                <w:pPr/>
              </w:pPrChange>
            </w:pPr>
            <w:ins w:id="1073" w:author="Steve Morgan (DATA PLATFORM CSA)" w:date="2019-08-30T09:20:00Z">
              <w:r w:rsidRPr="00B21BE2">
                <w:rPr>
                  <w:b/>
                  <w:bCs/>
                  <w:rPrChange w:id="1074" w:author="Steve Morgan (DATA PLATFORM CSA)" w:date="2019-08-30T09:20:00Z">
                    <w:rPr/>
                  </w:rPrChange>
                </w:rPr>
                <w:t>Offline</w:t>
              </w:r>
            </w:ins>
          </w:p>
          <w:p w14:paraId="65EE4970" w14:textId="73AF9729" w:rsidR="00F46726" w:rsidRPr="00B21BE2" w:rsidDel="00CD4D44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del w:id="1075" w:author="Steve Morgan (DATA PLATFORM CSA)" w:date="2019-08-30T09:19:00Z"/>
                <w:b/>
                <w:bCs/>
                <w:rPrChange w:id="1076" w:author="Steve Morgan (DATA PLATFORM CSA)" w:date="2019-08-30T09:20:00Z">
                  <w:rPr>
                    <w:del w:id="1077" w:author="Steve Morgan (DATA PLATFORM CSA)" w:date="2019-08-30T09:19:00Z"/>
                  </w:rPr>
                </w:rPrChange>
              </w:rPr>
              <w:pPrChange w:id="1078" w:author="Steve Morgan (DATA PLATFORM CSA)" w:date="2019-08-30T09:20:00Z">
                <w:pPr/>
              </w:pPrChange>
            </w:pPr>
            <w:del w:id="1079" w:author="Steve Morgan (DATA PLATFORM CSA)" w:date="2019-08-30T09:19:00Z">
              <w:r w:rsidRPr="00B21BE2" w:rsidDel="004D12B4">
                <w:rPr>
                  <w:b/>
                  <w:bCs/>
                  <w:rPrChange w:id="1080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  <w:del w:id="1081" w:author="Steve Morgan (DATA PLATFORM CSA)" w:date="2019-08-30T09:20:00Z">
              <w:r w:rsidRPr="00B21BE2" w:rsidDel="00B21BE2">
                <w:rPr>
                  <w:b/>
                  <w:bCs/>
                  <w:rPrChange w:id="1082" w:author="Steve Morgan (DATA PLATFORM CSA)" w:date="2019-08-30T09:20:00Z">
                    <w:rPr/>
                  </w:rPrChange>
                </w:rPr>
                <w:delText>Online</w:delText>
              </w:r>
            </w:del>
          </w:p>
          <w:p w14:paraId="278DED57" w14:textId="77777777" w:rsidR="00CD4D44" w:rsidRPr="00B21BE2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rPr>
                <w:ins w:id="1083" w:author="Steve Morgan (DATA PLATFORM CSA)" w:date="2019-08-30T09:19:00Z"/>
                <w:b/>
                <w:bCs/>
                <w:rPrChange w:id="1084" w:author="Steve Morgan (DATA PLATFORM CSA)" w:date="2019-08-30T09:20:00Z">
                  <w:rPr>
                    <w:ins w:id="1085" w:author="Steve Morgan (DATA PLATFORM CSA)" w:date="2019-08-30T09:19:00Z"/>
                  </w:rPr>
                </w:rPrChange>
              </w:rPr>
              <w:pPrChange w:id="1086" w:author="Steve Morgan (DATA PLATFORM CSA)" w:date="2019-08-30T09:20:00Z">
                <w:pPr>
                  <w:pStyle w:val="ListParagraph"/>
                  <w:numPr>
                    <w:numId w:val="8"/>
                  </w:numPr>
                  <w:ind w:hanging="360"/>
                </w:pPr>
              </w:pPrChange>
            </w:pPr>
            <w:del w:id="1087" w:author="Steve Morgan (DATA PLATFORM CSA)" w:date="2019-08-30T09:19:00Z">
              <w:r w:rsidRPr="00B21BE2" w:rsidDel="00CD4D44">
                <w:rPr>
                  <w:b/>
                  <w:bCs/>
                  <w:rPrChange w:id="1088" w:author="Steve Morgan (DATA PLATFORM CSA)" w:date="2019-08-30T09:20:00Z">
                    <w:rPr/>
                  </w:rPrChange>
                </w:rPr>
                <w:delText xml:space="preserve">      </w:delText>
              </w:r>
            </w:del>
          </w:p>
          <w:p w14:paraId="051EA3B1" w14:textId="3246FA1B" w:rsidR="00F46726" w:rsidRDefault="00F46726">
            <w:pPr>
              <w:pStyle w:val="ListParagraph"/>
              <w:numPr>
                <w:ilvl w:val="0"/>
                <w:numId w:val="8"/>
              </w:numPr>
              <w:ind w:left="322" w:hanging="219"/>
              <w:pPrChange w:id="1089" w:author="Steve Morgan (DATA PLATFORM CSA)" w:date="2019-08-30T09:20:00Z">
                <w:pPr/>
              </w:pPrChange>
            </w:pPr>
            <w:r w:rsidRPr="00B21BE2">
              <w:rPr>
                <w:b/>
                <w:bCs/>
                <w:rPrChange w:id="1090" w:author="Steve Morgan (DATA PLATFORM CSA)" w:date="2019-08-30T09:20:00Z">
                  <w:rPr/>
                </w:rPrChange>
              </w:rPr>
              <w:t>O</w:t>
            </w:r>
            <w:ins w:id="1091" w:author="Steve Morgan (DATA PLATFORM CSA)" w:date="2019-08-30T09:20:00Z">
              <w:r w:rsidR="00B21BE2" w:rsidRPr="00B21BE2">
                <w:rPr>
                  <w:b/>
                  <w:bCs/>
                  <w:rPrChange w:id="1092" w:author="Steve Morgan (DATA PLATFORM CSA)" w:date="2019-08-30T09:20:00Z">
                    <w:rPr/>
                  </w:rPrChange>
                </w:rPr>
                <w:t>n</w:t>
              </w:r>
            </w:ins>
            <w:del w:id="1093" w:author="Steve Morgan (DATA PLATFORM CSA)" w:date="2019-08-30T09:20:00Z">
              <w:r w:rsidRPr="00B21BE2" w:rsidDel="00B21BE2">
                <w:rPr>
                  <w:b/>
                  <w:bCs/>
                  <w:rPrChange w:id="1094" w:author="Steve Morgan (DATA PLATFORM CSA)" w:date="2019-08-30T09:20:00Z">
                    <w:rPr/>
                  </w:rPrChange>
                </w:rPr>
                <w:delText>ff</w:delText>
              </w:r>
            </w:del>
            <w:r w:rsidRPr="00B21BE2">
              <w:rPr>
                <w:b/>
                <w:bCs/>
                <w:rPrChange w:id="1095" w:author="Steve Morgan (DATA PLATFORM CSA)" w:date="2019-08-30T09:20:00Z">
                  <w:rPr/>
                </w:rPrChange>
              </w:rPr>
              <w:t>line</w:t>
            </w:r>
          </w:p>
          <w:p w14:paraId="681D0AC6" w14:textId="58164C61" w:rsidR="00870BC4" w:rsidDel="007E1B63" w:rsidRDefault="00870BC4" w:rsidP="00EF093D">
            <w:pPr>
              <w:rPr>
                <w:del w:id="1096" w:author="Steve Morgan (DATA PLATFORM CSA)" w:date="2019-08-30T09:42:00Z"/>
              </w:rPr>
            </w:pPr>
          </w:p>
          <w:p w14:paraId="544EDE1F" w14:textId="7754B445" w:rsidR="00870BC4" w:rsidRDefault="00F46726">
            <w:pPr>
              <w:spacing w:before="120"/>
              <w:rPr>
                <w:ins w:id="1097" w:author="Steve Morgan (DATA PLATFORM CSA)" w:date="2019-08-30T09:20:00Z"/>
              </w:rPr>
              <w:pPrChange w:id="1098" w:author="Steve Morgan (DATA PLATFORM CSA)" w:date="2019-08-30T09:42:00Z">
                <w:pPr/>
              </w:pPrChange>
            </w:pPr>
            <w:r w:rsidRPr="00B21BE2">
              <w:rPr>
                <w:b/>
                <w:bCs/>
                <w:rPrChange w:id="1099" w:author="Steve Morgan (DATA PLATFORM CSA)" w:date="2019-08-30T09:20:00Z">
                  <w:rPr/>
                </w:rPrChange>
              </w:rPr>
              <w:t>Offline</w:t>
            </w:r>
            <w:r>
              <w:t xml:space="preserve"> migrations </w:t>
            </w:r>
            <w:del w:id="1100" w:author="Steve Morgan (DATA PLATFORM CSA)" w:date="2019-08-30T09:25:00Z">
              <w:r w:rsidDel="00E96740">
                <w:delText xml:space="preserve">are </w:delText>
              </w:r>
            </w:del>
            <w:ins w:id="1101" w:author="Steve Morgan (DATA PLATFORM CSA)" w:date="2019-08-30T09:25:00Z">
              <w:r w:rsidR="00E96740">
                <w:t xml:space="preserve">use </w:t>
              </w:r>
            </w:ins>
            <w:del w:id="1102" w:author="Steve Morgan (DATA PLATFORM CSA)" w:date="2019-08-30T09:25:00Z">
              <w:r w:rsidR="00DC7E56" w:rsidDel="00E96740">
                <w:delText xml:space="preserve">migrations </w:delText>
              </w:r>
            </w:del>
            <w:del w:id="1103" w:author="Steve Morgan (DATA PLATFORM CSA)" w:date="2019-08-30T09:22:00Z">
              <w:r w:rsidR="00DC7E56" w:rsidDel="00653E35">
                <w:delText xml:space="preserve">from </w:delText>
              </w:r>
            </w:del>
            <w:r w:rsidR="00DC7E56">
              <w:t xml:space="preserve">backup files. The backups can be provided to DMS or DMS can </w:t>
            </w:r>
            <w:del w:id="1104" w:author="Steve Morgan (DATA PLATFORM CSA)" w:date="2019-08-30T09:22:00Z">
              <w:r w:rsidR="00EC3689" w:rsidDel="007D3B6D">
                <w:delText xml:space="preserve">also </w:delText>
              </w:r>
            </w:del>
            <w:r w:rsidR="00EC3689">
              <w:t>create the backup as part of a project.</w:t>
            </w:r>
          </w:p>
          <w:p w14:paraId="152B9A00" w14:textId="2514BF2C" w:rsidR="00B21BE2" w:rsidRDefault="00B21BE2" w:rsidP="00EF093D">
            <w:pPr>
              <w:rPr>
                <w:ins w:id="1105" w:author="Steve Morgan (DATA PLATFORM CSA)" w:date="2019-08-30T09:21:00Z"/>
              </w:rPr>
            </w:pPr>
            <w:ins w:id="1106" w:author="Steve Morgan (DATA PLATFORM CSA)" w:date="2019-08-30T09:20:00Z">
              <w:r>
                <w:t xml:space="preserve">Whilst the </w:t>
              </w:r>
            </w:ins>
            <w:ins w:id="1107" w:author="Steve Morgan (DATA PLATFORM CSA)" w:date="2019-08-30T09:22:00Z">
              <w:r w:rsidR="007D3B6D">
                <w:t>simplest</w:t>
              </w:r>
            </w:ins>
            <w:ins w:id="1108" w:author="Steve Morgan (DATA PLATFORM CSA)" w:date="2019-08-30T09:20:00Z">
              <w:r>
                <w:t xml:space="preserve"> to perform </w:t>
              </w:r>
              <w:r w:rsidR="00CD6748">
                <w:t xml:space="preserve">taking the backup, moving it </w:t>
              </w:r>
            </w:ins>
            <w:ins w:id="1109" w:author="Steve Morgan (DATA PLATFORM CSA)" w:date="2019-08-30T09:23:00Z">
              <w:r w:rsidR="007D3B6D">
                <w:t xml:space="preserve">to </w:t>
              </w:r>
            </w:ins>
            <w:ins w:id="1110" w:author="Steve Morgan (DATA PLATFORM CSA)" w:date="2019-08-30T09:20:00Z">
              <w:r w:rsidR="00CD6748">
                <w:t>Azure and restoring it</w:t>
              </w:r>
            </w:ins>
            <w:ins w:id="1111" w:author="Steve Morgan (DATA PLATFORM CSA)" w:date="2019-08-30T09:21:00Z">
              <w:r w:rsidR="00CD6748">
                <w:t xml:space="preserve"> can cause significant downtime.</w:t>
              </w:r>
            </w:ins>
          </w:p>
          <w:p w14:paraId="28E1B7B5" w14:textId="77777777" w:rsidR="00CD6748" w:rsidRDefault="00CD6748" w:rsidP="007E1B63">
            <w:pPr>
              <w:spacing w:before="120"/>
              <w:rPr>
                <w:ins w:id="1112" w:author="Steve Morgan (DATA PLATFORM CSA)" w:date="2019-08-30T10:29:00Z"/>
              </w:rPr>
            </w:pPr>
            <w:ins w:id="1113" w:author="Steve Morgan (DATA PLATFORM CSA)" w:date="2019-08-30T09:21:00Z">
              <w:r w:rsidRPr="00653E35">
                <w:rPr>
                  <w:b/>
                  <w:bCs/>
                  <w:rPrChange w:id="1114" w:author="Steve Morgan (DATA PLATFORM CSA)" w:date="2019-08-30T09:22:00Z">
                    <w:rPr/>
                  </w:rPrChange>
                </w:rPr>
                <w:t>Online</w:t>
              </w:r>
              <w:r>
                <w:t xml:space="preserve"> migrations use a replication </w:t>
              </w:r>
            </w:ins>
            <w:ins w:id="1115" w:author="Steve Morgan (DATA PLATFORM CSA)" w:date="2019-08-30T09:26:00Z">
              <w:r w:rsidR="00B72EFA">
                <w:t xml:space="preserve">or log shipping </w:t>
              </w:r>
            </w:ins>
            <w:ins w:id="1116" w:author="Steve Morgan (DATA PLATFORM CSA)" w:date="2019-08-30T09:21:00Z">
              <w:r>
                <w:t>approach</w:t>
              </w:r>
              <w:r w:rsidR="00B35969">
                <w:t xml:space="preserve"> to keep the source &amp; target in sync. Whilst more complex </w:t>
              </w:r>
            </w:ins>
            <w:ins w:id="1117" w:author="Steve Morgan (DATA PLATFORM CSA)" w:date="2019-08-30T09:23:00Z">
              <w:r w:rsidR="00F12474">
                <w:t>it significantly reduces database</w:t>
              </w:r>
            </w:ins>
            <w:ins w:id="1118" w:author="Steve Morgan (DATA PLATFORM CSA)" w:date="2019-08-30T09:25:00Z">
              <w:r w:rsidR="006B5D74">
                <w:t xml:space="preserve"> d</w:t>
              </w:r>
            </w:ins>
            <w:ins w:id="1119" w:author="Steve Morgan (DATA PLATFORM CSA)" w:date="2019-08-30T09:23:00Z">
              <w:r w:rsidR="00F12474">
                <w:t>owntime</w:t>
              </w:r>
            </w:ins>
            <w:ins w:id="1120" w:author="Steve Morgan (DATA PLATFORM CSA)" w:date="2019-08-30T09:25:00Z">
              <w:r w:rsidR="006B5D74">
                <w:t>.</w:t>
              </w:r>
            </w:ins>
          </w:p>
          <w:p w14:paraId="5DF61350" w14:textId="39A5CE22" w:rsidR="00491FCB" w:rsidRDefault="00491FCB">
            <w:pPr>
              <w:spacing w:before="120"/>
              <w:pPrChange w:id="1121" w:author="Steve Morgan (DATA PLATFORM CSA)" w:date="2019-08-30T09:43:00Z">
                <w:pPr/>
              </w:pPrChange>
            </w:pPr>
          </w:p>
        </w:tc>
      </w:tr>
      <w:tr w:rsidR="007F4D4F" w14:paraId="1D5BECD3" w14:textId="77777777" w:rsidTr="000F4632">
        <w:tc>
          <w:tcPr>
            <w:tcW w:w="3114" w:type="dxa"/>
            <w:tcPrChange w:id="1122" w:author="Steve Morgan (DATA PLATFORM CSA)" w:date="2019-08-30T10:28:00Z">
              <w:tcPr>
                <w:tcW w:w="2405" w:type="dxa"/>
              </w:tcPr>
            </w:tcPrChange>
          </w:tcPr>
          <w:p w14:paraId="085C3F83" w14:textId="5E69D901" w:rsidR="00201BF1" w:rsidRDefault="00066107" w:rsidP="00EF093D">
            <w:r>
              <w:t xml:space="preserve">DMS will now </w:t>
            </w:r>
            <w:del w:id="1123" w:author="Steve Morgan (DATA PLATFORM CSA)" w:date="2019-08-30T09:43:00Z">
              <w:r w:rsidDel="00DF5602">
                <w:delText xml:space="preserve">start </w:delText>
              </w:r>
            </w:del>
            <w:ins w:id="1124" w:author="Steve Morgan (DATA PLATFORM CSA)" w:date="2019-08-30T09:44:00Z">
              <w:r w:rsidR="001F1B07">
                <w:t xml:space="preserve">launch </w:t>
              </w:r>
            </w:ins>
            <w:ins w:id="1125" w:author="Steve Morgan (DATA PLATFORM CSA)" w:date="2019-08-30T09:43:00Z">
              <w:r w:rsidR="00DF5602">
                <w:t>the migration configuration</w:t>
              </w:r>
              <w:r w:rsidR="001F1B07">
                <w:t xml:space="preserve"> blades</w:t>
              </w:r>
            </w:ins>
            <w:ins w:id="1126" w:author="Steve Morgan (DATA PLATFORM CSA)" w:date="2019-08-30T09:45:00Z">
              <w:r w:rsidR="00056E15">
                <w:t>.</w:t>
              </w:r>
            </w:ins>
            <w:del w:id="1127" w:author="Steve Morgan (DATA PLATFORM CSA)" w:date="2019-08-30T09:44:00Z">
              <w:r w:rsidDel="001F1B07">
                <w:delText>the migration activity</w:delText>
              </w:r>
              <w:r w:rsidDel="00F536A9">
                <w:delText>.</w:delText>
              </w:r>
            </w:del>
            <w:r>
              <w:t xml:space="preserve"> </w:t>
            </w:r>
            <w:ins w:id="1128" w:author="Steve Morgan (DATA PLATFORM CSA)" w:date="2019-08-30T09:45:00Z">
              <w:r w:rsidR="00A5560F">
                <w:t>Use the following values for each of the configuration steps:</w:t>
              </w:r>
            </w:ins>
            <w:del w:id="1129" w:author="Steve Morgan (DATA PLATFORM CSA)" w:date="2019-08-30T09:45:00Z">
              <w:r w:rsidDel="00A5560F">
                <w:delText>We need to suppl</w:delText>
              </w:r>
              <w:r w:rsidR="00056721" w:rsidDel="00A5560F">
                <w:delText>y</w:delText>
              </w:r>
              <w:r w:rsidDel="00A5560F">
                <w:delText xml:space="preserve"> the </w:delText>
              </w:r>
              <w:r w:rsidR="00056721" w:rsidDel="00A5560F">
                <w:delText>parameters required for this activity.</w:delText>
              </w:r>
            </w:del>
          </w:p>
          <w:p w14:paraId="37C2C9E3" w14:textId="44DDB0E1" w:rsidR="00710327" w:rsidRDefault="00710327" w:rsidP="00EF093D"/>
          <w:p w14:paraId="07D76E8D" w14:textId="53105E9B" w:rsidR="00B97E5F" w:rsidRPr="00B97E5F" w:rsidDel="002725CD" w:rsidRDefault="00B97E5F" w:rsidP="00EF093D">
            <w:pPr>
              <w:rPr>
                <w:del w:id="1130" w:author="Steve Morgan (DATA PLATFORM CSA)" w:date="2019-08-30T09:49:00Z"/>
                <w:b/>
              </w:rPr>
            </w:pPr>
            <w:r w:rsidRPr="00B97E5F">
              <w:rPr>
                <w:b/>
              </w:rPr>
              <w:t>STEP 1</w:t>
            </w:r>
            <w:ins w:id="1131" w:author="Steve Morgan (DATA PLATFORM CSA)" w:date="2019-08-30T09:49:00Z">
              <w:r w:rsidR="002725CD">
                <w:rPr>
                  <w:b/>
                </w:rPr>
                <w:t xml:space="preserve">: Select </w:t>
              </w:r>
            </w:ins>
          </w:p>
          <w:p w14:paraId="7EB56A01" w14:textId="219B04B5" w:rsidR="00710327" w:rsidRPr="001227D6" w:rsidRDefault="00710327" w:rsidP="00EF093D">
            <w:pPr>
              <w:rPr>
                <w:b/>
              </w:rPr>
            </w:pPr>
            <w:del w:id="1132" w:author="Steve Morgan (DATA PLATFORM CSA)" w:date="2019-08-30T09:49:00Z">
              <w:r w:rsidRPr="001227D6" w:rsidDel="008C7E94">
                <w:rPr>
                  <w:b/>
                </w:rPr>
                <w:delText xml:space="preserve">Migration </w:delText>
              </w:r>
            </w:del>
            <w:r w:rsidRPr="001227D6">
              <w:rPr>
                <w:b/>
              </w:rPr>
              <w:t xml:space="preserve">Source </w:t>
            </w:r>
            <w:del w:id="1133" w:author="Steve Morgan (DATA PLATFORM CSA)" w:date="2019-08-30T09:49:00Z">
              <w:r w:rsidRPr="001227D6" w:rsidDel="002725CD">
                <w:rPr>
                  <w:b/>
                </w:rPr>
                <w:delText>Detail</w:delText>
              </w:r>
            </w:del>
          </w:p>
          <w:p w14:paraId="0455EC29" w14:textId="7AEAB249" w:rsidR="00710327" w:rsidRPr="009A4D7D" w:rsidDel="009A4D7D" w:rsidRDefault="00710327" w:rsidP="00EF093D">
            <w:pPr>
              <w:rPr>
                <w:del w:id="1134" w:author="Steve Morgan (DATA PLATFORM CSA)" w:date="2019-08-30T10:00:00Z"/>
                <w:i/>
                <w:iCs/>
                <w:rPrChange w:id="1135" w:author="Steve Morgan (DATA PLATFORM CSA)" w:date="2019-08-30T10:00:00Z">
                  <w:rPr>
                    <w:del w:id="1136" w:author="Steve Morgan (DATA PLATFORM CSA)" w:date="2019-08-30T10:00:00Z"/>
                  </w:rPr>
                </w:rPrChange>
              </w:rPr>
            </w:pPr>
          </w:p>
          <w:p w14:paraId="296ABE87" w14:textId="0A2814B6" w:rsidR="00710327" w:rsidRPr="009A4D7D" w:rsidRDefault="00710327" w:rsidP="00EF093D">
            <w:pPr>
              <w:rPr>
                <w:i/>
                <w:iCs/>
                <w:rPrChange w:id="1137" w:author="Steve Morgan (DATA PLATFORM CSA)" w:date="2019-08-30T10:00:00Z">
                  <w:rPr/>
                </w:rPrChange>
              </w:rPr>
            </w:pPr>
            <w:r w:rsidRPr="009A4D7D">
              <w:rPr>
                <w:i/>
                <w:iCs/>
                <w:rPrChange w:id="1138" w:author="Steve Morgan (DATA PLATFORM CSA)" w:date="2019-08-30T10:00:00Z">
                  <w:rPr/>
                </w:rPrChange>
              </w:rPr>
              <w:t xml:space="preserve">This </w:t>
            </w:r>
            <w:del w:id="1139" w:author="Steve Morgan (DATA PLATFORM CSA)" w:date="2019-08-30T10:00:00Z">
              <w:r w:rsidRPr="009A4D7D" w:rsidDel="009A4D7D">
                <w:rPr>
                  <w:i/>
                  <w:iCs/>
                  <w:rPrChange w:id="1140" w:author="Steve Morgan (DATA PLATFORM CSA)" w:date="2019-08-30T10:00:00Z">
                    <w:rPr/>
                  </w:rPrChange>
                </w:rPr>
                <w:delText xml:space="preserve">is </w:delText>
              </w:r>
            </w:del>
            <w:ins w:id="1141" w:author="Steve Morgan (DATA PLATFORM CSA)" w:date="2019-08-30T10:00:00Z">
              <w:r w:rsidR="009A4D7D" w:rsidRPr="009A4D7D">
                <w:rPr>
                  <w:i/>
                  <w:iCs/>
                  <w:rPrChange w:id="1142" w:author="Steve Morgan (DATA PLATFORM CSA)" w:date="2019-08-30T10:00:00Z">
                    <w:rPr/>
                  </w:rPrChange>
                </w:rPr>
                <w:t xml:space="preserve">uses </w:t>
              </w:r>
            </w:ins>
            <w:r w:rsidRPr="009A4D7D">
              <w:rPr>
                <w:i/>
                <w:iCs/>
                <w:rPrChange w:id="1143" w:author="Steve Morgan (DATA PLATFORM CSA)" w:date="2019-08-30T10:00:00Z">
                  <w:rPr/>
                </w:rPrChange>
              </w:rPr>
              <w:t>the source database host</w:t>
            </w:r>
            <w:ins w:id="1144" w:author="Steve Morgan (DATA PLATFORM CSA)" w:date="2019-08-30T09:59:00Z">
              <w:r w:rsidR="00CE539A" w:rsidRPr="009A4D7D">
                <w:rPr>
                  <w:i/>
                  <w:iCs/>
                  <w:rPrChange w:id="1145" w:author="Steve Morgan (DATA PLATFORM CSA)" w:date="2019-08-30T10:00:00Z">
                    <w:rPr/>
                  </w:rPrChange>
                </w:rPr>
                <w:t xml:space="preserve"> VM LEGACYSQL2008 </w:t>
              </w:r>
            </w:ins>
            <w:del w:id="1146" w:author="Steve Morgan (DATA PLATFORM CSA)" w:date="2019-08-30T09:59:00Z">
              <w:r w:rsidRPr="009A4D7D" w:rsidDel="00CE539A">
                <w:rPr>
                  <w:i/>
                  <w:iCs/>
                  <w:rPrChange w:id="1147" w:author="Steve Morgan (DATA PLATFORM CSA)" w:date="2019-08-30T10:00:00Z">
                    <w:rPr/>
                  </w:rPrChange>
                </w:rPr>
                <w:delText xml:space="preserve">/server </w:delText>
              </w:r>
            </w:del>
            <w:r w:rsidRPr="009A4D7D">
              <w:rPr>
                <w:i/>
                <w:iCs/>
                <w:rPrChange w:id="1148" w:author="Steve Morgan (DATA PLATFORM CSA)" w:date="2019-08-30T10:00:00Z">
                  <w:rPr/>
                </w:rPrChange>
              </w:rPr>
              <w:t>details</w:t>
            </w:r>
            <w:ins w:id="1149" w:author="Steve Morgan (DATA PLATFORM CSA)" w:date="2019-08-30T09:59:00Z">
              <w:r w:rsidR="009A4D7D" w:rsidRPr="009A4D7D">
                <w:rPr>
                  <w:i/>
                  <w:iCs/>
                  <w:rPrChange w:id="1150" w:author="Steve Morgan (DATA PLATFORM CSA)" w:date="2019-08-30T10:00:00Z">
                    <w:rPr/>
                  </w:rPrChange>
                </w:rPr>
                <w:t xml:space="preserve"> </w:t>
              </w:r>
            </w:ins>
            <w:del w:id="1151" w:author="Steve Morgan (DATA PLATFORM CSA)" w:date="2019-08-30T09:59:00Z">
              <w:r w:rsidRPr="009A4D7D" w:rsidDel="009A4D7D">
                <w:rPr>
                  <w:i/>
                  <w:iCs/>
                  <w:rPrChange w:id="1152" w:author="Steve Morgan (DATA PLATFORM CSA)" w:date="2019-08-30T10:00:00Z">
                    <w:rPr/>
                  </w:rPrChange>
                </w:rPr>
                <w:delText>. F</w:delText>
              </w:r>
            </w:del>
            <w:ins w:id="1153" w:author="Steve Morgan (DATA PLATFORM CSA)" w:date="2019-08-30T09:59:00Z">
              <w:r w:rsidR="009A4D7D" w:rsidRPr="009A4D7D">
                <w:rPr>
                  <w:i/>
                  <w:iCs/>
                  <w:rPrChange w:id="1154" w:author="Steve Morgan (DATA PLATFORM CSA)" w:date="2019-08-30T10:00:00Z">
                    <w:rPr/>
                  </w:rPrChange>
                </w:rPr>
                <w:t>f</w:t>
              </w:r>
            </w:ins>
            <w:r w:rsidRPr="009A4D7D">
              <w:rPr>
                <w:i/>
                <w:iCs/>
                <w:rPrChange w:id="1155" w:author="Steve Morgan (DATA PLATFORM CSA)" w:date="2019-08-30T10:00:00Z">
                  <w:rPr/>
                </w:rPrChange>
              </w:rPr>
              <w:t xml:space="preserve">rom the </w:t>
            </w:r>
            <w:r w:rsidR="0091526D" w:rsidRPr="009A4D7D">
              <w:rPr>
                <w:i/>
                <w:iCs/>
                <w:rPrChange w:id="1156" w:author="Steve Morgan (DATA PLATFORM CSA)" w:date="2019-08-30T10:00:00Z">
                  <w:rPr/>
                </w:rPrChange>
              </w:rPr>
              <w:t>“</w:t>
            </w:r>
            <w:del w:id="1157" w:author="Steve Morgan (DATA PLATFORM CSA)" w:date="2019-08-30T10:00:00Z">
              <w:r w:rsidR="0091526D" w:rsidRPr="009A4D7D" w:rsidDel="009A4D7D">
                <w:rPr>
                  <w:i/>
                  <w:iCs/>
                  <w:rPrChange w:id="1158" w:author="Steve Morgan (DATA PLATFORM CSA)" w:date="2019-08-30T10:00:00Z">
                    <w:rPr/>
                  </w:rPrChange>
                </w:rPr>
                <w:delText xml:space="preserve">Migration Workshop </w:delText>
              </w:r>
            </w:del>
            <w:ins w:id="1159" w:author="Steve Morgan (DATA PLATFORM CSA)" w:date="2019-08-30T10:00:00Z">
              <w:r w:rsidR="009A4D7D" w:rsidRPr="009A4D7D">
                <w:rPr>
                  <w:i/>
                  <w:iCs/>
                  <w:rPrChange w:id="1160" w:author="Steve Morgan (DATA PLATFORM CSA)" w:date="2019-08-30T10:00:00Z">
                    <w:rPr/>
                  </w:rPrChange>
                </w:rPr>
                <w:t xml:space="preserve">Lab </w:t>
              </w:r>
            </w:ins>
            <w:del w:id="1161" w:author="Steve Morgan (DATA PLATFORM CSA)" w:date="2019-08-30T10:00:00Z">
              <w:r w:rsidR="0091526D" w:rsidRPr="009A4D7D" w:rsidDel="009A4D7D">
                <w:rPr>
                  <w:i/>
                  <w:iCs/>
                  <w:rPrChange w:id="1162" w:author="Steve Morgan (DATA PLATFORM CSA)" w:date="2019-08-30T10:00:00Z">
                    <w:rPr/>
                  </w:rPrChange>
                </w:rPr>
                <w:delText>–</w:delText>
              </w:r>
            </w:del>
            <w:ins w:id="1163" w:author="Steve Morgan (DATA PLATFORM CSA)" w:date="2019-08-30T10:00:00Z">
              <w:r w:rsidR="009A4D7D" w:rsidRPr="009A4D7D">
                <w:rPr>
                  <w:i/>
                  <w:iCs/>
                  <w:rPrChange w:id="1164" w:author="Steve Morgan (DATA PLATFORM CSA)" w:date="2019-08-30T10:00:00Z">
                    <w:rPr/>
                  </w:rPrChange>
                </w:rPr>
                <w:t>and</w:t>
              </w:r>
            </w:ins>
            <w:r w:rsidR="0091526D" w:rsidRPr="009A4D7D">
              <w:rPr>
                <w:i/>
                <w:iCs/>
                <w:rPrChange w:id="1165" w:author="Steve Morgan (DATA PLATFORM CSA)" w:date="2019-08-30T10:00:00Z">
                  <w:rPr/>
                </w:rPrChange>
              </w:rPr>
              <w:t xml:space="preserve"> parameters”</w:t>
            </w:r>
            <w:ins w:id="1166" w:author="Steve Morgan (DATA PLATFORM CSA)" w:date="2019-08-30T10:00:00Z">
              <w:r w:rsidR="009A4D7D" w:rsidRPr="009A4D7D">
                <w:rPr>
                  <w:i/>
                  <w:iCs/>
                  <w:rPrChange w:id="1167" w:author="Steve Morgan (DATA PLATFORM CSA)" w:date="2019-08-30T10:00:00Z">
                    <w:rPr/>
                  </w:rPrChange>
                </w:rPr>
                <w:t xml:space="preserve"> doc.</w:t>
              </w:r>
            </w:ins>
            <w:del w:id="1168" w:author="Steve Morgan (DATA PLATFORM CSA)" w:date="2019-08-30T10:00:00Z">
              <w:r w:rsidR="00836B71" w:rsidRPr="009A4D7D" w:rsidDel="009A4D7D">
                <w:rPr>
                  <w:i/>
                  <w:iCs/>
                  <w:rPrChange w:id="1169" w:author="Steve Morgan (DATA PLATFORM CSA)" w:date="2019-08-30T10:00:00Z">
                    <w:rPr/>
                  </w:rPrChange>
                </w:rPr>
                <w:delText>:</w:delText>
              </w:r>
            </w:del>
          </w:p>
          <w:p w14:paraId="1621F843" w14:textId="303DDF55" w:rsidR="00836B71" w:rsidRDefault="00836B71" w:rsidP="00EF093D"/>
          <w:p w14:paraId="5E33260B" w14:textId="29429F43" w:rsidR="0029297A" w:rsidRPr="0029297A" w:rsidRDefault="00836B71" w:rsidP="0029297A">
            <w:pPr>
              <w:rPr>
                <w:b/>
                <w:bCs/>
              </w:rPr>
            </w:pPr>
            <w:del w:id="1170" w:author="Steve Morgan (DATA PLATFORM CSA)" w:date="2019-08-30T09:54:00Z">
              <w:r w:rsidRPr="00125E21" w:rsidDel="007B5F4B">
                <w:rPr>
                  <w:b/>
                  <w:bCs/>
                  <w:rPrChange w:id="1171" w:author="Steve Morgan (DATA PLATFORM CSA)" w:date="2019-08-30T10:14:00Z">
                    <w:rPr/>
                  </w:rPrChange>
                </w:rPr>
                <w:delText>Enter</w:delText>
              </w:r>
              <w:r w:rsidR="004E1E9D" w:rsidRPr="00125E21" w:rsidDel="007B5F4B">
                <w:rPr>
                  <w:b/>
                  <w:bCs/>
                  <w:rPrChange w:id="1172" w:author="Steve Morgan (DATA PLATFORM CSA)" w:date="2019-08-30T10:14:00Z">
                    <w:rPr/>
                  </w:rPrChange>
                </w:rPr>
                <w:delText>:</w:delText>
              </w:r>
            </w:del>
            <w:ins w:id="1173" w:author="Steve Morgan (DATA PLATFORM CSA)" w:date="2019-08-30T09:54:00Z">
              <w:r w:rsidR="007B5F4B" w:rsidRPr="00125E21">
                <w:rPr>
                  <w:b/>
                  <w:bCs/>
                  <w:rPrChange w:id="1174" w:author="Steve Morgan (DATA PLATFORM CSA)" w:date="2019-08-30T10:14:00Z">
                    <w:rPr/>
                  </w:rPrChange>
                </w:rPr>
                <w:t>Source SQL Server:</w:t>
              </w:r>
            </w:ins>
            <w:r w:rsidRPr="00125E21">
              <w:rPr>
                <w:b/>
                <w:bCs/>
                <w:rPrChange w:id="1175" w:author="Steve Morgan (DATA PLATFORM CSA)" w:date="2019-08-30T10:14:00Z">
                  <w:rPr/>
                </w:rPrChange>
              </w:rPr>
              <w:t xml:space="preserve"> </w:t>
            </w:r>
          </w:p>
          <w:p w14:paraId="538D7D5B" w14:textId="793AC20B" w:rsidR="0029297A" w:rsidRPr="00F94E6F" w:rsidRDefault="0029297A" w:rsidP="0029297A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</w:rPr>
              <w:t>10.0.2.4</w:t>
            </w:r>
          </w:p>
          <w:p w14:paraId="49C5340A" w14:textId="77777777" w:rsidR="0029297A" w:rsidRPr="00743A79" w:rsidRDefault="0029297A">
            <w:pPr>
              <w:rPr>
                <w:i/>
                <w:iCs/>
                <w:color w:val="FF0000"/>
                <w:rPrChange w:id="1176" w:author="Steve Morgan (DATA PLATFORM CSA)" w:date="2019-08-30T09:56:00Z">
                  <w:rPr/>
                </w:rPrChange>
              </w:rPr>
            </w:pPr>
          </w:p>
          <w:p w14:paraId="374299D0" w14:textId="2C616292" w:rsidR="00B56B09" w:rsidDel="007B5F4B" w:rsidRDefault="004B2AB4" w:rsidP="0029244D">
            <w:pPr>
              <w:rPr>
                <w:del w:id="1177" w:author="Steve Morgan (DATA PLATFORM CSA)" w:date="2019-08-30T09:54:00Z"/>
                <w:b/>
                <w:color w:val="FF0000"/>
                <w:sz w:val="28"/>
              </w:rPr>
            </w:pPr>
            <w:del w:id="1178" w:author="Steve Morgan (DATA PLATFORM CSA)" w:date="2019-08-30T09:54:00Z">
              <w:r w:rsidDel="007B5F4B">
                <w:rPr>
                  <w:color w:val="FF0000"/>
                </w:rPr>
                <w:delText xml:space="preserve">= </w:delText>
              </w:r>
              <w:r w:rsidR="004E1E9D" w:rsidRPr="004E1E9D" w:rsidDel="007B5F4B">
                <w:rPr>
                  <w:color w:val="FF0000"/>
                </w:rPr>
                <w:delText>SourceSQLhost</w:delText>
              </w:r>
              <w:r w:rsidR="004E1E9D" w:rsidRPr="004E1E9D" w:rsidDel="007B5F4B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17A9EA58" w14:textId="34A491C5" w:rsidR="00A01C08" w:rsidRPr="00125E21" w:rsidRDefault="00FF4A15">
            <w:pPr>
              <w:spacing w:before="120"/>
              <w:rPr>
                <w:b/>
                <w:rPrChange w:id="1179" w:author="Steve Morgan (DATA PLATFORM CSA)" w:date="2019-08-30T10:14:00Z">
                  <w:rPr>
                    <w:b/>
                    <w:color w:val="FF0000"/>
                  </w:rPr>
                </w:rPrChange>
              </w:rPr>
              <w:pPrChange w:id="1180" w:author="Steve Morgan (DATA PLATFORM CSA)" w:date="2019-08-30T10:22:00Z">
                <w:pPr/>
              </w:pPrChange>
            </w:pPr>
            <w:ins w:id="1181" w:author="Steve Morgan (DATA PLATFORM CSA)" w:date="2019-08-30T09:54:00Z">
              <w:r w:rsidRPr="00125E21">
                <w:rPr>
                  <w:b/>
                  <w:rPrChange w:id="1182" w:author="Steve Morgan (DATA PLATFORM CSA)" w:date="2019-08-30T10:14:00Z">
                    <w:rPr>
                      <w:b/>
                      <w:color w:val="FF0000"/>
                    </w:rPr>
                  </w:rPrChange>
                </w:rPr>
                <w:t>Authentication Type:</w:t>
              </w:r>
            </w:ins>
          </w:p>
          <w:p w14:paraId="7BB0298A" w14:textId="317B7ACC" w:rsidR="004B2AB4" w:rsidRPr="00743A79" w:rsidRDefault="00FF4A15" w:rsidP="0029244D">
            <w:pPr>
              <w:rPr>
                <w:b/>
                <w:bCs/>
                <w:color w:val="FF0000"/>
                <w:rPrChange w:id="1183" w:author="Steve Morgan (DATA PLATFORM CSA)" w:date="2019-08-30T09:56:00Z">
                  <w:rPr/>
                </w:rPrChange>
              </w:rPr>
            </w:pPr>
            <w:ins w:id="1184" w:author="Steve Morgan (DATA PLATFORM CSA)" w:date="2019-08-30T09:54:00Z">
              <w:r w:rsidRPr="00743A79">
                <w:rPr>
                  <w:color w:val="FF0000"/>
                </w:rPr>
                <w:t xml:space="preserve">   </w:t>
              </w:r>
            </w:ins>
            <w:del w:id="1185" w:author="Steve Morgan (DATA PLATFORM CSA)" w:date="2019-08-30T09:54:00Z">
              <w:r w:rsidR="004B2AB4" w:rsidRPr="00743A79" w:rsidDel="00FF4A15">
                <w:rPr>
                  <w:b/>
                  <w:bCs/>
                  <w:color w:val="FF0000"/>
                  <w:rPrChange w:id="1186" w:author="Steve Morgan (DATA PLATFORM CSA)" w:date="2019-08-30T09:56:00Z">
                    <w:rPr/>
                  </w:rPrChange>
                </w:rPr>
                <w:delText xml:space="preserve">= </w:delText>
              </w:r>
            </w:del>
            <w:r w:rsidR="004B2AB4" w:rsidRPr="00743A79">
              <w:rPr>
                <w:b/>
                <w:bCs/>
                <w:color w:val="FF0000"/>
                <w:rPrChange w:id="1187" w:author="Steve Morgan (DATA PLATFORM CSA)" w:date="2019-08-30T09:56:00Z">
                  <w:rPr/>
                </w:rPrChange>
              </w:rPr>
              <w:t>SQL Authentication</w:t>
            </w:r>
          </w:p>
          <w:p w14:paraId="663445AA" w14:textId="4E1E52A1" w:rsidR="00A01C08" w:rsidRPr="00125E21" w:rsidRDefault="00561FCB">
            <w:pPr>
              <w:spacing w:before="120"/>
              <w:rPr>
                <w:ins w:id="1188" w:author="Steve Morgan (DATA PLATFORM CSA)" w:date="2019-08-30T09:56:00Z"/>
                <w:b/>
                <w:bCs/>
                <w:rPrChange w:id="1189" w:author="Steve Morgan (DATA PLATFORM CSA)" w:date="2019-08-30T10:14:00Z">
                  <w:rPr>
                    <w:ins w:id="1190" w:author="Steve Morgan (DATA PLATFORM CSA)" w:date="2019-08-30T09:56:00Z"/>
                  </w:rPr>
                </w:rPrChange>
              </w:rPr>
              <w:pPrChange w:id="1191" w:author="Steve Morgan (DATA PLATFORM CSA)" w:date="2019-08-30T10:22:00Z">
                <w:pPr/>
              </w:pPrChange>
            </w:pPr>
            <w:proofErr w:type="gramStart"/>
            <w:ins w:id="1192" w:author="Steve Morgan (DATA PLATFORM CSA)" w:date="2019-08-30T09:56:00Z">
              <w:r w:rsidRPr="00AC3596">
                <w:rPr>
                  <w:b/>
                  <w:rPrChange w:id="1193" w:author="Steve Morgan (DATA PLATFORM CSA)" w:date="2019-08-30T10:22:00Z">
                    <w:rPr/>
                  </w:rPrChange>
                </w:rPr>
                <w:t>User</w:t>
              </w:r>
              <w:r w:rsidRPr="00125E21">
                <w:rPr>
                  <w:b/>
                  <w:bCs/>
                  <w:rPrChange w:id="1194" w:author="Steve Morgan (DATA PLATFORM CSA)" w:date="2019-08-30T10:14:00Z">
                    <w:rPr/>
                  </w:rPrChange>
                </w:rPr>
                <w:t xml:space="preserve"> Name</w:t>
              </w:r>
              <w:proofErr w:type="gramEnd"/>
              <w:r w:rsidRPr="00125E21">
                <w:rPr>
                  <w:b/>
                  <w:bCs/>
                  <w:rPrChange w:id="1195" w:author="Steve Morgan (DATA PLATFORM CSA)" w:date="2019-08-30T10:14:00Z">
                    <w:rPr/>
                  </w:rPrChange>
                </w:rPr>
                <w:t>:</w:t>
              </w:r>
            </w:ins>
          </w:p>
          <w:p w14:paraId="5A9520D8" w14:textId="0A882434" w:rsidR="00561FCB" w:rsidRDefault="00561FCB" w:rsidP="0029244D">
            <w:pPr>
              <w:rPr>
                <w:ins w:id="1196" w:author="Steve Morgan (DATA PLATFORM CSA)" w:date="2019-08-30T09:56:00Z"/>
              </w:rPr>
            </w:pPr>
            <w:ins w:id="1197" w:author="Steve Morgan (DATA PLATFORM CSA)" w:date="2019-08-30T09:56:00Z">
              <w:r>
                <w:t xml:space="preserve">   </w:t>
              </w:r>
            </w:ins>
            <w:proofErr w:type="spellStart"/>
            <w:ins w:id="1198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Demouser</w:t>
              </w:r>
            </w:ins>
            <w:proofErr w:type="spellEnd"/>
          </w:p>
          <w:p w14:paraId="6706F7CB" w14:textId="7F721F69" w:rsidR="00561FCB" w:rsidRPr="00125E21" w:rsidRDefault="00561FCB">
            <w:pPr>
              <w:spacing w:before="120"/>
              <w:rPr>
                <w:ins w:id="1199" w:author="Steve Morgan (DATA PLATFORM CSA)" w:date="2019-08-30T09:58:00Z"/>
                <w:b/>
                <w:bCs/>
                <w:rPrChange w:id="1200" w:author="Steve Morgan (DATA PLATFORM CSA)" w:date="2019-08-30T10:14:00Z">
                  <w:rPr>
                    <w:ins w:id="1201" w:author="Steve Morgan (DATA PLATFORM CSA)" w:date="2019-08-30T09:58:00Z"/>
                  </w:rPr>
                </w:rPrChange>
              </w:rPr>
              <w:pPrChange w:id="1202" w:author="Steve Morgan (DATA PLATFORM CSA)" w:date="2019-08-30T10:22:00Z">
                <w:pPr/>
              </w:pPrChange>
            </w:pPr>
            <w:ins w:id="1203" w:author="Steve Morgan (DATA PLATFORM CSA)" w:date="2019-08-30T09:56:00Z">
              <w:r w:rsidRPr="00AC3596">
                <w:rPr>
                  <w:b/>
                  <w:rPrChange w:id="1204" w:author="Steve Morgan (DATA PLATFORM CSA)" w:date="2019-08-30T10:22:00Z">
                    <w:rPr/>
                  </w:rPrChange>
                </w:rPr>
                <w:t>Password</w:t>
              </w:r>
            </w:ins>
          </w:p>
          <w:p w14:paraId="32B09EA8" w14:textId="7D1F073B" w:rsidR="00BB4970" w:rsidRPr="00743A79" w:rsidRDefault="00BB4970" w:rsidP="0029244D">
            <w:pPr>
              <w:rPr>
                <w:color w:val="FF0000"/>
              </w:rPr>
            </w:pPr>
            <w:ins w:id="1205" w:author="Steve Morgan (DATA PLATFORM CSA)" w:date="2019-08-30T09:58:00Z">
              <w:r w:rsidRPr="00743A79">
                <w:rPr>
                  <w:color w:val="FF0000"/>
                </w:rPr>
                <w:t xml:space="preserve">   </w:t>
              </w:r>
            </w:ins>
            <w:ins w:id="1206" w:author="Steve Morgan (DATA PLATFORM CSA)" w:date="2019-08-30T10:06:00Z">
              <w:r w:rsidR="00001F7D"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F2140B2" w14:textId="7CCEB3CC" w:rsidR="004E1E9D" w:rsidDel="003C49EA" w:rsidRDefault="004B2AB4" w:rsidP="0029244D">
            <w:pPr>
              <w:rPr>
                <w:del w:id="1207" w:author="Steve Morgan (DATA PLATFORM CSA)" w:date="2019-08-30T09:58:00Z"/>
                <w:b/>
                <w:color w:val="FF0000"/>
                <w:sz w:val="28"/>
              </w:rPr>
            </w:pPr>
            <w:del w:id="1208" w:author="Steve Morgan (DATA PLATFORM CSA)" w:date="2019-08-30T09:58:00Z">
              <w:r w:rsidDel="003C49EA">
                <w:rPr>
                  <w:color w:val="FF0000"/>
                </w:rPr>
                <w:delText>= S</w:delText>
              </w:r>
              <w:r w:rsidR="004E1E9D" w:rsidRPr="004E1E9D" w:rsidDel="003C49EA">
                <w:rPr>
                  <w:color w:val="FF0000"/>
                </w:rPr>
                <w:delText>ourceSQLuser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7AE9C167" w14:textId="20D4A467" w:rsidR="00A01C08" w:rsidRPr="004E1E9D" w:rsidDel="003C49EA" w:rsidRDefault="00A01C08" w:rsidP="0029244D">
            <w:pPr>
              <w:rPr>
                <w:del w:id="1209" w:author="Steve Morgan (DATA PLATFORM CSA)" w:date="2019-08-30T09:58:00Z"/>
                <w:b/>
                <w:color w:val="FF0000"/>
                <w:sz w:val="28"/>
              </w:rPr>
            </w:pPr>
          </w:p>
          <w:p w14:paraId="19BBE441" w14:textId="21DD7BD4" w:rsidR="004E1E9D" w:rsidDel="003C49EA" w:rsidRDefault="003E5F1E" w:rsidP="0029244D">
            <w:pPr>
              <w:rPr>
                <w:del w:id="1210" w:author="Steve Morgan (DATA PLATFORM CSA)" w:date="2019-08-30T09:58:00Z"/>
                <w:b/>
                <w:color w:val="FF0000"/>
                <w:sz w:val="28"/>
              </w:rPr>
            </w:pPr>
            <w:del w:id="1211" w:author="Steve Morgan (DATA PLATFORM CSA)" w:date="2019-08-30T09:58:00Z">
              <w:r w:rsidDel="003C49EA">
                <w:rPr>
                  <w:color w:val="FF0000"/>
                </w:rPr>
                <w:delText xml:space="preserve">= </w:delText>
              </w:r>
              <w:r w:rsidR="004E1E9D" w:rsidRPr="004E1E9D" w:rsidDel="003C49EA">
                <w:rPr>
                  <w:color w:val="FF0000"/>
                </w:rPr>
                <w:delText>SourceSQLpwd</w:delText>
              </w:r>
              <w:r w:rsidR="004E1E9D" w:rsidRPr="004E1E9D" w:rsidDel="003C49EA">
                <w:rPr>
                  <w:b/>
                  <w:color w:val="FF0000"/>
                  <w:sz w:val="28"/>
                </w:rPr>
                <w:delText>x</w:delText>
              </w:r>
            </w:del>
          </w:p>
          <w:p w14:paraId="41E9F6A5" w14:textId="48E42997" w:rsidR="00A01C08" w:rsidRPr="004E1E9D" w:rsidDel="003C49EA" w:rsidRDefault="00A01C08" w:rsidP="0029244D">
            <w:pPr>
              <w:rPr>
                <w:del w:id="1212" w:author="Steve Morgan (DATA PLATFORM CSA)" w:date="2019-08-30T09:58:00Z"/>
                <w:color w:val="FF0000"/>
              </w:rPr>
            </w:pPr>
          </w:p>
          <w:p w14:paraId="142B43E5" w14:textId="77777777" w:rsidR="00056721" w:rsidRDefault="00056721" w:rsidP="00EF093D"/>
          <w:p w14:paraId="5B566428" w14:textId="52B051AE" w:rsidR="00FD4DF8" w:rsidRDefault="00FD4DF8" w:rsidP="00EF093D">
            <w:r>
              <w:t xml:space="preserve">For this lab </w:t>
            </w:r>
            <w:del w:id="1213" w:author="Steve Morgan (DATA PLATFORM CSA)" w:date="2019-08-30T09:59:00Z">
              <w:r w:rsidRPr="003C49EA" w:rsidDel="003C49EA">
                <w:rPr>
                  <w:b/>
                  <w:bCs/>
                  <w:rPrChange w:id="1214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15" w:author="Steve Morgan (DATA PLATFORM CSA)" w:date="2019-08-30T09:59:00Z">
                  <w:rPr/>
                </w:rPrChange>
              </w:rPr>
              <w:t>*only</w:t>
            </w:r>
            <w:del w:id="1216" w:author="Steve Morgan (DATA PLATFORM CSA)" w:date="2019-08-30T09:59:00Z">
              <w:r w:rsidRPr="003C49EA" w:rsidDel="003C49EA">
                <w:rPr>
                  <w:b/>
                  <w:bCs/>
                  <w:rPrChange w:id="1217" w:author="Steve Morgan (DATA PLATFORM CSA)" w:date="2019-08-30T09:59:00Z">
                    <w:rPr/>
                  </w:rPrChange>
                </w:rPr>
                <w:delText>*</w:delText>
              </w:r>
            </w:del>
            <w:r w:rsidRPr="003C49EA">
              <w:rPr>
                <w:b/>
                <w:bCs/>
                <w:rPrChange w:id="1218" w:author="Steve Morgan (DATA PLATFORM CSA)" w:date="2019-08-30T09:59:00Z">
                  <w:rPr/>
                </w:rPrChange>
              </w:rPr>
              <w:t>*</w:t>
            </w:r>
            <w:r>
              <w:t xml:space="preserve"> uncheck both “Connection Properties” </w:t>
            </w:r>
            <w:ins w:id="1219" w:author="Steve Morgan (DATA PLATFORM CSA)" w:date="2019-08-30T09:59:00Z">
              <w:r w:rsidR="00CE539A">
                <w:t xml:space="preserve">options </w:t>
              </w:r>
            </w:ins>
            <w:r>
              <w:t xml:space="preserve">as per the </w:t>
            </w:r>
            <w:del w:id="1220" w:author="Steve Morgan (DATA PLATFORM CSA)" w:date="2019-08-30T10:03:00Z">
              <w:r w:rsidDel="00ED7E1A">
                <w:delText>diagram</w:delText>
              </w:r>
            </w:del>
            <w:ins w:id="1221" w:author="Steve Morgan (DATA PLATFORM CSA)" w:date="2019-08-30T10:03:00Z">
              <w:r w:rsidR="00ED7E1A">
                <w:t>screenshot</w:t>
              </w:r>
            </w:ins>
            <w:r>
              <w:t>.</w:t>
            </w:r>
          </w:p>
          <w:p w14:paraId="58138587" w14:textId="77777777" w:rsidR="006C546B" w:rsidRDefault="006C546B" w:rsidP="00EF093D"/>
          <w:p w14:paraId="454F8B85" w14:textId="77777777" w:rsidR="008752CD" w:rsidRDefault="006C546B" w:rsidP="00EF093D">
            <w:pPr>
              <w:rPr>
                <w:ins w:id="1222" w:author="Steve Morgan (DATA PLATFORM CSA)" w:date="2019-08-30T10:07:00Z"/>
              </w:rPr>
            </w:pPr>
            <w:del w:id="1223" w:author="Steve Morgan (DATA PLATFORM CSA)" w:date="2019-08-30T10:06:00Z">
              <w:r w:rsidDel="00B97FB7">
                <w:delText xml:space="preserve">Select </w:delText>
              </w:r>
            </w:del>
            <w:ins w:id="1224" w:author="Steve Morgan (DATA PLATFORM CSA)" w:date="2019-08-30T10:06:00Z">
              <w:r w:rsidR="00B97FB7">
                <w:t xml:space="preserve">Click </w:t>
              </w:r>
            </w:ins>
            <w:r>
              <w:t>‘</w:t>
            </w:r>
            <w:r w:rsidRPr="006C546B">
              <w:rPr>
                <w:b/>
                <w:color w:val="4472C4" w:themeColor="accent1"/>
              </w:rPr>
              <w:t>Save</w:t>
            </w:r>
            <w:r>
              <w:t>’</w:t>
            </w:r>
            <w:ins w:id="1225" w:author="Steve Morgan (DATA PLATFORM CSA)" w:date="2019-08-30T10:06:00Z">
              <w:r w:rsidR="00B97FB7">
                <w:t xml:space="preserve">. </w:t>
              </w:r>
            </w:ins>
          </w:p>
          <w:p w14:paraId="0FA4413F" w14:textId="2B67B9CC" w:rsidR="006C546B" w:rsidRDefault="00B97FB7" w:rsidP="00EF093D">
            <w:pPr>
              <w:rPr>
                <w:ins w:id="1226" w:author="Steve Morgan (DATA PLATFORM CSA)" w:date="2019-08-30T10:07:00Z"/>
              </w:rPr>
            </w:pPr>
            <w:ins w:id="1227" w:author="Steve Morgan (DATA PLATFORM CSA)" w:date="2019-08-30T10:06:00Z">
              <w:r>
                <w:t xml:space="preserve">This </w:t>
              </w:r>
            </w:ins>
            <w:ins w:id="1228" w:author="Steve Morgan (DATA PLATFORM CSA)" w:date="2019-08-30T10:07:00Z">
              <w:r w:rsidR="008752CD">
                <w:t xml:space="preserve">will </w:t>
              </w:r>
            </w:ins>
            <w:ins w:id="1229" w:author="Steve Morgan (DATA PLATFORM CSA)" w:date="2019-08-30T10:06:00Z">
              <w:r>
                <w:t>perform a connection test.</w:t>
              </w:r>
            </w:ins>
          </w:p>
          <w:p w14:paraId="61CA5A3B" w14:textId="2900680B" w:rsidR="008752CD" w:rsidRDefault="008752CD" w:rsidP="00EF093D"/>
        </w:tc>
        <w:tc>
          <w:tcPr>
            <w:tcW w:w="7796" w:type="dxa"/>
            <w:tcPrChange w:id="1230" w:author="Steve Morgan (DATA PLATFORM CSA)" w:date="2019-08-30T10:28:00Z">
              <w:tcPr>
                <w:tcW w:w="8931" w:type="dxa"/>
              </w:tcPr>
            </w:tcPrChange>
          </w:tcPr>
          <w:p w14:paraId="3B46A208" w14:textId="77777777" w:rsidR="008D2CD1" w:rsidRDefault="008D2CD1" w:rsidP="0029244D">
            <w:pPr>
              <w:jc w:val="center"/>
              <w:rPr>
                <w:noProof/>
              </w:rPr>
            </w:pPr>
          </w:p>
          <w:p w14:paraId="301C3AE0" w14:textId="71AF1CE3" w:rsidR="0029244D" w:rsidRDefault="0053477F" w:rsidP="0029244D">
            <w:pPr>
              <w:jc w:val="center"/>
              <w:rPr>
                <w:noProof/>
              </w:rPr>
            </w:pPr>
            <w:ins w:id="1231" w:author="Steve Morgan (DATA PLATFORM CSA)" w:date="2019-08-30T10:09:00Z">
              <w:r w:rsidRPr="0053477F">
                <w:rPr>
                  <w:noProof/>
                </w:rPr>
                <w:drawing>
                  <wp:inline distT="0" distB="0" distL="0" distR="0" wp14:anchorId="65F42ABF" wp14:editId="1CAB652B">
                    <wp:extent cx="4718304" cy="3276600"/>
                    <wp:effectExtent l="0" t="0" r="6350" b="0"/>
                    <wp:docPr id="1904639464" name="Picture 19046394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28818" cy="328390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232" w:author="Steve Morgan (DATA PLATFORM CSA)" w:date="2019-08-30T10:04:00Z">
              <w:r w:rsidR="0029244D" w:rsidDel="0096621E">
                <w:rPr>
                  <w:noProof/>
                </w:rPr>
                <w:drawing>
                  <wp:inline distT="0" distB="0" distL="0" distR="0" wp14:anchorId="61611921" wp14:editId="69C06040">
                    <wp:extent cx="5099050" cy="3948484"/>
                    <wp:effectExtent l="0" t="0" r="6350" b="0"/>
                    <wp:docPr id="161" name="Picture 1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08273" cy="39556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E896C5" w14:textId="77777777" w:rsidR="0029244D" w:rsidRDefault="0029244D" w:rsidP="0029244D">
            <w:pPr>
              <w:rPr>
                <w:noProof/>
              </w:rPr>
            </w:pPr>
          </w:p>
          <w:p w14:paraId="2AF46765" w14:textId="766F69A4" w:rsidR="00056721" w:rsidRDefault="00056721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233" w:author="Steve Morgan (DATA PLATFORM CSA)" w:date="2019-08-30T10:28:00Z">
              <w:tcPr>
                <w:tcW w:w="3032" w:type="dxa"/>
              </w:tcPr>
            </w:tcPrChange>
          </w:tcPr>
          <w:p w14:paraId="50470456" w14:textId="77777777" w:rsidR="00201BF1" w:rsidRDefault="00201BF1" w:rsidP="00EF093D">
            <w:pPr>
              <w:rPr>
                <w:ins w:id="1234" w:author="Steve Morgan (DATA PLATFORM CSA)" w:date="2019-08-30T10:06:00Z"/>
              </w:rPr>
            </w:pPr>
          </w:p>
          <w:p w14:paraId="7D2F5EFC" w14:textId="2E38417C" w:rsidR="00B97FB7" w:rsidRDefault="00B97FB7" w:rsidP="00EF093D">
            <w:ins w:id="1235" w:author="Steve Morgan (DATA PLATFORM CSA)" w:date="2019-08-30T10:07:00Z">
              <w:r>
                <w:t xml:space="preserve">The account that DMS uses to connect to the source </w:t>
              </w:r>
              <w:r w:rsidR="008752CD">
                <w:t>instance must be a member of sysadmin.</w:t>
              </w:r>
            </w:ins>
          </w:p>
        </w:tc>
      </w:tr>
      <w:tr w:rsidR="007F4D4F" w14:paraId="451F4C01" w14:textId="77777777" w:rsidTr="000F4632">
        <w:tc>
          <w:tcPr>
            <w:tcW w:w="3114" w:type="dxa"/>
            <w:tcPrChange w:id="1236" w:author="Steve Morgan (DATA PLATFORM CSA)" w:date="2019-08-30T10:28:00Z">
              <w:tcPr>
                <w:tcW w:w="2405" w:type="dxa"/>
              </w:tcPr>
            </w:tcPrChange>
          </w:tcPr>
          <w:p w14:paraId="15D27A1C" w14:textId="69E83204" w:rsidR="00201BF1" w:rsidRPr="0025085C" w:rsidRDefault="0071277E" w:rsidP="00EF093D">
            <w:pPr>
              <w:rPr>
                <w:b/>
              </w:rPr>
            </w:pPr>
            <w:r w:rsidRPr="0025085C">
              <w:rPr>
                <w:b/>
              </w:rPr>
              <w:t>STEP 2</w:t>
            </w:r>
            <w:ins w:id="1237" w:author="Steve Morgan (DATA PLATFORM CSA)" w:date="2019-08-30T10:04:00Z">
              <w:r w:rsidR="0096621E">
                <w:rPr>
                  <w:b/>
                </w:rPr>
                <w:t>: Select Target</w:t>
              </w:r>
            </w:ins>
          </w:p>
          <w:p w14:paraId="60B1A793" w14:textId="0BE7B4CD" w:rsidR="0071277E" w:rsidDel="008321B0" w:rsidRDefault="008321B0" w:rsidP="00EF093D">
            <w:pPr>
              <w:rPr>
                <w:del w:id="1238" w:author="Steve Morgan (DATA PLATFORM CSA)" w:date="2019-08-30T10:04:00Z"/>
                <w:i/>
                <w:iCs/>
              </w:rPr>
            </w:pPr>
            <w:ins w:id="1239" w:author="Steve Morgan (DATA PLATFORM CSA)" w:date="2019-08-30T10:04:00Z">
              <w:r w:rsidRPr="009E140D">
                <w:rPr>
                  <w:i/>
                  <w:iCs/>
                </w:rPr>
                <w:t xml:space="preserve">This uses the </w:t>
              </w:r>
            </w:ins>
            <w:ins w:id="1240" w:author="Steve Morgan (DATA PLATFORM CSA)" w:date="2019-08-30T10:05:00Z">
              <w:r>
                <w:rPr>
                  <w:i/>
                  <w:iCs/>
                </w:rPr>
                <w:t xml:space="preserve">target Azure SQL Managed Instance </w:t>
              </w:r>
            </w:ins>
            <w:ins w:id="1241" w:author="Steve Morgan (DATA PLATFORM CSA)" w:date="2019-08-30T10:04:00Z">
              <w:r w:rsidRPr="009E140D">
                <w:rPr>
                  <w:i/>
                  <w:iCs/>
                </w:rPr>
                <w:t>details from the “Lab and parameters” doc.</w:t>
              </w:r>
            </w:ins>
            <w:del w:id="1242" w:author="Steve Morgan (DATA PLATFORM CSA)" w:date="2019-08-30T10:04:00Z">
              <w:r w:rsidR="0025085C" w:rsidRPr="001227D6" w:rsidDel="0096621E">
                <w:rPr>
                  <w:b/>
                </w:rPr>
                <w:delText>Migration Target Detail</w:delText>
              </w:r>
            </w:del>
          </w:p>
          <w:p w14:paraId="2DD87AE7" w14:textId="77777777" w:rsidR="008321B0" w:rsidRPr="001227D6" w:rsidRDefault="008321B0" w:rsidP="00EF093D">
            <w:pPr>
              <w:rPr>
                <w:ins w:id="1243" w:author="Steve Morgan (DATA PLATFORM CSA)" w:date="2019-08-30T10:04:00Z"/>
                <w:b/>
              </w:rPr>
            </w:pPr>
          </w:p>
          <w:p w14:paraId="012B48D1" w14:textId="530FC502" w:rsidR="0025085C" w:rsidDel="008C1553" w:rsidRDefault="0025085C" w:rsidP="00EF093D">
            <w:pPr>
              <w:rPr>
                <w:del w:id="1244" w:author="Steve Morgan (DATA PLATFORM CSA)" w:date="2019-08-30T10:05:00Z"/>
              </w:rPr>
            </w:pPr>
          </w:p>
          <w:p w14:paraId="749539E9" w14:textId="3AE9D5A1" w:rsidR="00803B59" w:rsidDel="008C1553" w:rsidRDefault="00803B59" w:rsidP="00803B59">
            <w:pPr>
              <w:rPr>
                <w:del w:id="1245" w:author="Steve Morgan (DATA PLATFORM CSA)" w:date="2019-08-30T10:05:00Z"/>
              </w:rPr>
            </w:pPr>
            <w:del w:id="1246" w:author="Steve Morgan (DATA PLATFORM CSA)" w:date="2019-08-30T10:05:00Z">
              <w:r w:rsidDel="008C1553">
                <w:delText>This is the target database host/server details. From the “Migration Workshop – parameters”:</w:delText>
              </w:r>
            </w:del>
          </w:p>
          <w:p w14:paraId="1BDBA47F" w14:textId="77777777" w:rsidR="00803B59" w:rsidRDefault="00803B59" w:rsidP="00803B59"/>
          <w:p w14:paraId="1104E8F8" w14:textId="718504C3" w:rsidR="00125E21" w:rsidRPr="001F4ACD" w:rsidRDefault="001F4ACD">
            <w:pPr>
              <w:spacing w:before="120"/>
              <w:rPr>
                <w:ins w:id="1247" w:author="Steve Morgan (DATA PLATFORM CSA)" w:date="2019-08-30T10:14:00Z"/>
                <w:b/>
                <w:bCs/>
                <w:rPrChange w:id="1248" w:author="Steve Morgan (DATA PLATFORM CSA)" w:date="2019-08-30T10:14:00Z">
                  <w:rPr>
                    <w:ins w:id="1249" w:author="Steve Morgan (DATA PLATFORM CSA)" w:date="2019-08-30T10:14:00Z"/>
                  </w:rPr>
                </w:rPrChange>
              </w:rPr>
              <w:pPrChange w:id="1250" w:author="Steve Morgan (DATA PLATFORM CSA)" w:date="2019-08-30T10:22:00Z">
                <w:pPr/>
              </w:pPrChange>
            </w:pPr>
            <w:ins w:id="1251" w:author="Steve Morgan (DATA PLATFORM CSA)" w:date="2019-08-30T10:14:00Z">
              <w:r w:rsidRPr="00AC3596">
                <w:rPr>
                  <w:b/>
                  <w:rPrChange w:id="1252" w:author="Steve Morgan (DATA PLATFORM CSA)" w:date="2019-08-30T10:22:00Z">
                    <w:rPr/>
                  </w:rPrChange>
                </w:rPr>
                <w:t>Target</w:t>
              </w:r>
              <w:r w:rsidRPr="001F4ACD">
                <w:rPr>
                  <w:b/>
                  <w:bCs/>
                  <w:rPrChange w:id="1253" w:author="Steve Morgan (DATA PLATFORM CSA)" w:date="2019-08-30T10:14:00Z">
                    <w:rPr/>
                  </w:rPrChange>
                </w:rPr>
                <w:t xml:space="preserve"> </w:t>
              </w:r>
              <w:r w:rsidR="00125E21" w:rsidRPr="001F4ACD">
                <w:rPr>
                  <w:b/>
                  <w:bCs/>
                  <w:rPrChange w:id="1254" w:author="Steve Morgan (DATA PLATFORM CSA)" w:date="2019-08-30T10:14:00Z">
                    <w:rPr/>
                  </w:rPrChange>
                </w:rPr>
                <w:t xml:space="preserve">SQL Server: </w:t>
              </w:r>
            </w:ins>
          </w:p>
          <w:p w14:paraId="76167062" w14:textId="7BE48E4D" w:rsidR="00125E21" w:rsidRDefault="00125E21">
            <w:pPr>
              <w:rPr>
                <w:i/>
                <w:iCs/>
                <w:color w:val="FF0000"/>
              </w:rPr>
            </w:pPr>
            <w:ins w:id="1255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 xml:space="preserve">  (Use the </w:t>
              </w:r>
            </w:ins>
            <w:ins w:id="1256" w:author="Steve Morgan (DATA PLATFORM CSA)" w:date="2019-08-30T10:15:00Z">
              <w:r w:rsidR="00A00130" w:rsidRPr="00743A79">
                <w:rPr>
                  <w:i/>
                  <w:iCs/>
                  <w:color w:val="FF0000"/>
                </w:rPr>
                <w:t>Fully Qual</w:t>
              </w:r>
            </w:ins>
            <w:ins w:id="1257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743A79" w:rsidRPr="00743A79">
              <w:rPr>
                <w:i/>
                <w:iCs/>
                <w:color w:val="FF0000"/>
              </w:rPr>
              <w:t xml:space="preserve"> </w:t>
            </w:r>
            <w:ins w:id="1258" w:author="Steve Morgan (DATA PLATFORM CSA)" w:date="2019-08-30T10:16:00Z">
              <w:r w:rsidR="00A00130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259" w:author="Steve Morgan (DATA PLATFORM CSA)" w:date="2019-08-30T10:19:00Z">
              <w:r w:rsidR="00AC221F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260" w:author="Steve Morgan (DATA PLATFORM CSA)" w:date="2019-08-30T10:14:00Z">
              <w:r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0A340C53" w14:textId="33331D8E" w:rsidR="0029297A" w:rsidRDefault="0029297A">
            <w:pPr>
              <w:rPr>
                <w:i/>
                <w:iCs/>
                <w:color w:val="FF0000"/>
              </w:rPr>
            </w:pPr>
            <w:proofErr w:type="spellStart"/>
            <w:r>
              <w:rPr>
                <w:i/>
                <w:iCs/>
                <w:color w:val="FF0000"/>
              </w:rPr>
              <w:t>Sqlhack-miXXXXXX</w:t>
            </w:r>
            <w:proofErr w:type="spellEnd"/>
          </w:p>
          <w:p w14:paraId="4B019106" w14:textId="200A0767" w:rsidR="000F4632" w:rsidRPr="00743A79" w:rsidRDefault="000F4632">
            <w:pPr>
              <w:rPr>
                <w:ins w:id="1261" w:author="Steve Morgan (DATA PLATFORM CSA)" w:date="2019-08-30T10:14:00Z"/>
                <w:i/>
                <w:iCs/>
                <w:color w:val="FF0000"/>
              </w:rPr>
            </w:pPr>
            <w:r w:rsidRPr="000F4632">
              <w:rPr>
                <w:i/>
                <w:iCs/>
                <w:color w:val="FF0000"/>
              </w:rPr>
              <w:t>See C:\_SQLHACK_\LABS\01-Data_Migration\ ManagedInstanceFDQN.txt</w:t>
            </w:r>
          </w:p>
          <w:p w14:paraId="55E24D38" w14:textId="77777777" w:rsidR="00125E21" w:rsidRPr="001F4ACD" w:rsidRDefault="00125E21">
            <w:pPr>
              <w:spacing w:before="120"/>
              <w:rPr>
                <w:ins w:id="1262" w:author="Steve Morgan (DATA PLATFORM CSA)" w:date="2019-08-30T10:14:00Z"/>
                <w:b/>
                <w:rPrChange w:id="1263" w:author="Steve Morgan (DATA PLATFORM CSA)" w:date="2019-08-30T10:14:00Z">
                  <w:rPr>
                    <w:ins w:id="1264" w:author="Steve Morgan (DATA PLATFORM CSA)" w:date="2019-08-30T10:14:00Z"/>
                    <w:bCs/>
                  </w:rPr>
                </w:rPrChange>
              </w:rPr>
              <w:pPrChange w:id="1265" w:author="Steve Morgan (DATA PLATFORM CSA)" w:date="2019-08-30T10:22:00Z">
                <w:pPr/>
              </w:pPrChange>
            </w:pPr>
            <w:ins w:id="1266" w:author="Steve Morgan (DATA PLATFORM CSA)" w:date="2019-08-30T10:14:00Z">
              <w:r w:rsidRPr="001F4ACD">
                <w:rPr>
                  <w:b/>
                  <w:rPrChange w:id="1267" w:author="Steve Morgan (DATA PLATFORM CSA)" w:date="2019-08-30T10:14:00Z">
                    <w:rPr>
                      <w:bCs/>
                    </w:rPr>
                  </w:rPrChange>
                </w:rPr>
                <w:t>Authentication Type:</w:t>
              </w:r>
            </w:ins>
          </w:p>
          <w:p w14:paraId="65B953A7" w14:textId="77777777" w:rsidR="00125E21" w:rsidRPr="00743A79" w:rsidRDefault="00125E21" w:rsidP="00125E21">
            <w:pPr>
              <w:rPr>
                <w:ins w:id="1268" w:author="Steve Morgan (DATA PLATFORM CSA)" w:date="2019-08-30T10:14:00Z"/>
                <w:b/>
                <w:bCs/>
                <w:color w:val="FF0000"/>
              </w:rPr>
            </w:pPr>
            <w:ins w:id="1269" w:author="Steve Morgan (DATA PLATFORM CSA)" w:date="2019-08-30T10:14:00Z">
              <w:r w:rsidRPr="00743A79">
                <w:rPr>
                  <w:color w:val="FF0000"/>
                </w:rP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SQL Authentication</w:t>
              </w:r>
            </w:ins>
          </w:p>
          <w:p w14:paraId="11CB269B" w14:textId="77777777" w:rsidR="00125E21" w:rsidRPr="001F4ACD" w:rsidRDefault="00125E21">
            <w:pPr>
              <w:spacing w:before="120"/>
              <w:rPr>
                <w:ins w:id="1270" w:author="Steve Morgan (DATA PLATFORM CSA)" w:date="2019-08-30T10:14:00Z"/>
                <w:b/>
                <w:bCs/>
                <w:rPrChange w:id="1271" w:author="Steve Morgan (DATA PLATFORM CSA)" w:date="2019-08-30T10:15:00Z">
                  <w:rPr>
                    <w:ins w:id="1272" w:author="Steve Morgan (DATA PLATFORM CSA)" w:date="2019-08-30T10:14:00Z"/>
                  </w:rPr>
                </w:rPrChange>
              </w:rPr>
              <w:pPrChange w:id="1273" w:author="Steve Morgan (DATA PLATFORM CSA)" w:date="2019-08-30T10:22:00Z">
                <w:pPr/>
              </w:pPrChange>
            </w:pPr>
            <w:proofErr w:type="gramStart"/>
            <w:ins w:id="1274" w:author="Steve Morgan (DATA PLATFORM CSA)" w:date="2019-08-30T10:14:00Z">
              <w:r w:rsidRPr="00AC3596">
                <w:rPr>
                  <w:b/>
                  <w:rPrChange w:id="1275" w:author="Steve Morgan (DATA PLATFORM CSA)" w:date="2019-08-30T10:22:00Z">
                    <w:rPr/>
                  </w:rPrChange>
                </w:rPr>
                <w:t>User</w:t>
              </w:r>
              <w:r w:rsidRPr="001F4ACD">
                <w:rPr>
                  <w:b/>
                  <w:bCs/>
                  <w:rPrChange w:id="1276" w:author="Steve Morgan (DATA PLATFORM CSA)" w:date="2019-08-30T10:15:00Z">
                    <w:rPr/>
                  </w:rPrChange>
                </w:rPr>
                <w:t xml:space="preserve"> Name</w:t>
              </w:r>
              <w:proofErr w:type="gramEnd"/>
              <w:r w:rsidRPr="001F4ACD">
                <w:rPr>
                  <w:b/>
                  <w:bCs/>
                  <w:rPrChange w:id="1277" w:author="Steve Morgan (DATA PLATFORM CSA)" w:date="2019-08-30T10:15:00Z">
                    <w:rPr/>
                  </w:rPrChange>
                </w:rPr>
                <w:t>:</w:t>
              </w:r>
              <w:bookmarkStart w:id="1278" w:name="_GoBack"/>
              <w:bookmarkEnd w:id="1278"/>
            </w:ins>
          </w:p>
          <w:p w14:paraId="3994C23B" w14:textId="77777777" w:rsidR="00125E21" w:rsidRDefault="00125E21" w:rsidP="00125E21">
            <w:pPr>
              <w:rPr>
                <w:ins w:id="1279" w:author="Steve Morgan (DATA PLATFORM CSA)" w:date="2019-08-30T10:14:00Z"/>
              </w:rPr>
            </w:pPr>
            <w:ins w:id="1280" w:author="Steve Morgan (DATA PLATFORM CSA)" w:date="2019-08-30T10:14:00Z">
              <w:r>
                <w:t xml:space="preserve">   </w:t>
              </w:r>
              <w:proofErr w:type="spellStart"/>
              <w:r w:rsidRPr="00743A79">
                <w:rPr>
                  <w:b/>
                  <w:bCs/>
                  <w:color w:val="FF0000"/>
                </w:rPr>
                <w:t>Demouser</w:t>
              </w:r>
              <w:proofErr w:type="spellEnd"/>
            </w:ins>
          </w:p>
          <w:p w14:paraId="1AEC1492" w14:textId="171497C4" w:rsidR="00125E21" w:rsidRPr="001F4ACD" w:rsidRDefault="00125E21">
            <w:pPr>
              <w:spacing w:before="120"/>
              <w:rPr>
                <w:ins w:id="1281" w:author="Steve Morgan (DATA PLATFORM CSA)" w:date="2019-08-30T10:14:00Z"/>
                <w:b/>
                <w:bCs/>
                <w:rPrChange w:id="1282" w:author="Steve Morgan (DATA PLATFORM CSA)" w:date="2019-08-30T10:15:00Z">
                  <w:rPr>
                    <w:ins w:id="1283" w:author="Steve Morgan (DATA PLATFORM CSA)" w:date="2019-08-30T10:14:00Z"/>
                  </w:rPr>
                </w:rPrChange>
              </w:rPr>
              <w:pPrChange w:id="1284" w:author="Steve Morgan (DATA PLATFORM CSA)" w:date="2019-08-30T10:22:00Z">
                <w:pPr/>
              </w:pPrChange>
            </w:pPr>
            <w:ins w:id="1285" w:author="Steve Morgan (DATA PLATFORM CSA)" w:date="2019-08-30T10:14:00Z">
              <w:r w:rsidRPr="00AC3596">
                <w:rPr>
                  <w:b/>
                  <w:rPrChange w:id="1286" w:author="Steve Morgan (DATA PLATFORM CSA)" w:date="2019-08-30T10:22:00Z">
                    <w:rPr/>
                  </w:rPrChange>
                </w:rPr>
                <w:t>Password</w:t>
              </w:r>
            </w:ins>
            <w:ins w:id="1287" w:author="Steve Morgan (DATA PLATFORM CSA)" w:date="2019-08-30T10:15:00Z">
              <w:r w:rsidR="001F4ACD" w:rsidRPr="001F4ACD">
                <w:rPr>
                  <w:b/>
                  <w:bCs/>
                  <w:rPrChange w:id="1288" w:author="Steve Morgan (DATA PLATFORM CSA)" w:date="2019-08-30T10:15:00Z">
                    <w:rPr/>
                  </w:rPrChange>
                </w:rPr>
                <w:t>:</w:t>
              </w:r>
            </w:ins>
          </w:p>
          <w:p w14:paraId="6DDDF549" w14:textId="77777777" w:rsidR="00125E21" w:rsidRPr="004B2AB4" w:rsidRDefault="00125E21" w:rsidP="00125E21">
            <w:pPr>
              <w:rPr>
                <w:ins w:id="1289" w:author="Steve Morgan (DATA PLATFORM CSA)" w:date="2019-08-30T10:14:00Z"/>
              </w:rPr>
            </w:pPr>
            <w:ins w:id="1290" w:author="Steve Morgan (DATA PLATFORM CSA)" w:date="2019-08-30T10:14:00Z">
              <w:r>
                <w:t xml:space="preserve">   </w:t>
              </w:r>
              <w:r w:rsidRPr="00743A79">
                <w:rPr>
                  <w:b/>
                  <w:bCs/>
                  <w:color w:val="FF0000"/>
                </w:rPr>
                <w:t>Demo@pass1234567</w:t>
              </w:r>
            </w:ins>
          </w:p>
          <w:p w14:paraId="54425D19" w14:textId="65151B4F" w:rsidR="00803B59" w:rsidRPr="00B803E7" w:rsidDel="00125E21" w:rsidRDefault="00803B59" w:rsidP="00803B59">
            <w:pPr>
              <w:rPr>
                <w:del w:id="1291" w:author="Steve Morgan (DATA PLATFORM CSA)" w:date="2019-08-30T10:14:00Z"/>
                <w:b/>
                <w:bCs/>
                <w:sz w:val="24"/>
                <w:rPrChange w:id="1292" w:author="Steve Morgan (DATA PLATFORM CSA)" w:date="2019-08-30T10:10:00Z">
                  <w:rPr>
                    <w:del w:id="1293" w:author="Steve Morgan (DATA PLATFORM CSA)" w:date="2019-08-30T10:14:00Z"/>
                    <w:sz w:val="24"/>
                  </w:rPr>
                </w:rPrChange>
              </w:rPr>
            </w:pPr>
            <w:del w:id="1294" w:author="Steve Morgan (DATA PLATFORM CSA)" w:date="2019-08-30T10:10:00Z">
              <w:r w:rsidRPr="00B803E7" w:rsidDel="00E41933">
                <w:rPr>
                  <w:b/>
                  <w:bCs/>
                  <w:rPrChange w:id="1295" w:author="Steve Morgan (DATA PLATFORM CSA)" w:date="2019-08-30T10:10:00Z">
                    <w:rPr/>
                  </w:rPrChange>
                </w:rPr>
                <w:delText>Enter</w:delText>
              </w:r>
            </w:del>
            <w:del w:id="1296" w:author="Steve Morgan (DATA PLATFORM CSA)" w:date="2019-08-30T10:14:00Z">
              <w:r w:rsidRPr="00B803E7" w:rsidDel="00125E21">
                <w:rPr>
                  <w:b/>
                  <w:bCs/>
                  <w:rPrChange w:id="1297" w:author="Steve Morgan (DATA PLATFORM CSA)" w:date="2019-08-30T10:10:00Z">
                    <w:rPr/>
                  </w:rPrChange>
                </w:rPr>
                <w:delText xml:space="preserve">: </w:delText>
              </w:r>
            </w:del>
          </w:p>
          <w:p w14:paraId="7FDF5E01" w14:textId="62799F73" w:rsidR="00A0179A" w:rsidDel="0028559C" w:rsidRDefault="000E5146" w:rsidP="00803B59">
            <w:pPr>
              <w:rPr>
                <w:del w:id="1298" w:author="Steve Morgan (DATA PLATFORM CSA)" w:date="2019-08-30T10:11:00Z"/>
                <w:rFonts w:ascii="Calibri" w:hAnsi="Calibri" w:cs="Calibri"/>
                <w:szCs w:val="20"/>
              </w:rPr>
            </w:pPr>
            <w:del w:id="1299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TargetMIhost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5FE75DD0" w14:textId="77777777" w:rsidR="0028559C" w:rsidRDefault="0028559C" w:rsidP="000E5146">
            <w:pPr>
              <w:rPr>
                <w:ins w:id="1300" w:author="Steve Morgan (DATA PLATFORM CSA)" w:date="2019-08-30T10:13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13200FE" w14:textId="6EE6E8B9" w:rsidR="00A0179A" w:rsidDel="00B803E7" w:rsidRDefault="00A0179A" w:rsidP="000E5146">
            <w:pPr>
              <w:rPr>
                <w:del w:id="1301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</w:p>
          <w:p w14:paraId="5E736880" w14:textId="3E0E03EA" w:rsidR="000E5146" w:rsidRPr="00A01C08" w:rsidDel="00B803E7" w:rsidRDefault="00A01C08" w:rsidP="000E5146">
            <w:pPr>
              <w:rPr>
                <w:del w:id="1302" w:author="Steve Morgan (DATA PLATFORM CSA)" w:date="2019-08-30T10:11:00Z"/>
                <w:i/>
                <w:szCs w:val="20"/>
              </w:rPr>
            </w:pPr>
            <w:del w:id="1303" w:author="Steve Morgan (DATA PLATFORM CSA)" w:date="2019-08-30T10:11:00Z">
              <w:r w:rsidDel="00B803E7">
                <w:rPr>
                  <w:rFonts w:ascii="Calibri" w:hAnsi="Calibri" w:cs="Calibri"/>
                  <w:bCs/>
                  <w:color w:val="FF0000"/>
                  <w:szCs w:val="20"/>
                </w:rPr>
                <w:delText xml:space="preserve">= </w:delText>
              </w:r>
              <w:r w:rsidR="002469E1" w:rsidRPr="00A01C08" w:rsidDel="00B803E7">
                <w:rPr>
                  <w:rFonts w:ascii="Calibri" w:hAnsi="Calibri" w:cs="Calibri"/>
                  <w:bCs/>
                  <w:szCs w:val="20"/>
                </w:rPr>
                <w:delText>SQL Authentication</w:delText>
              </w:r>
              <w:r w:rsidR="00F54B62" w:rsidRPr="00A01C08" w:rsidDel="00B803E7">
                <w:rPr>
                  <w:i/>
                  <w:szCs w:val="20"/>
                </w:rPr>
                <w:delText xml:space="preserve"> </w:delText>
              </w:r>
            </w:del>
          </w:p>
          <w:p w14:paraId="5554D9E8" w14:textId="3AB9085E" w:rsidR="00F54B62" w:rsidRPr="00F54B62" w:rsidDel="00B803E7" w:rsidRDefault="00F54B62" w:rsidP="000E5146">
            <w:pPr>
              <w:rPr>
                <w:del w:id="1304" w:author="Steve Morgan (DATA PLATFORM CSA)" w:date="2019-08-30T10:11:00Z"/>
                <w:i/>
                <w:szCs w:val="20"/>
              </w:rPr>
            </w:pPr>
          </w:p>
          <w:p w14:paraId="0C7CDAD5" w14:textId="416650F6" w:rsidR="000E5146" w:rsidRPr="00F54B62" w:rsidDel="00B803E7" w:rsidRDefault="000E5146" w:rsidP="000E5146">
            <w:pPr>
              <w:rPr>
                <w:del w:id="1305" w:author="Steve Morgan (DATA PLATFORM CSA)" w:date="2019-08-30T10:11:00Z"/>
                <w:rFonts w:ascii="Calibri" w:hAnsi="Calibri" w:cs="Calibri"/>
                <w:b/>
                <w:bCs/>
                <w:color w:val="FF0000"/>
                <w:szCs w:val="20"/>
              </w:rPr>
            </w:pPr>
            <w:del w:id="1306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TargetMIuser</w:delText>
              </w:r>
              <w:r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1286A0DD" w14:textId="0D3CC3C3" w:rsidR="00F54B62" w:rsidRPr="00F54B62" w:rsidDel="00B803E7" w:rsidRDefault="00F54B62" w:rsidP="000E5146">
            <w:pPr>
              <w:rPr>
                <w:del w:id="1307" w:author="Steve Morgan (DATA PLATFORM CSA)" w:date="2019-08-30T10:11:00Z"/>
                <w:i/>
                <w:szCs w:val="20"/>
              </w:rPr>
            </w:pPr>
          </w:p>
          <w:p w14:paraId="2CE3D92C" w14:textId="2B5570F1" w:rsidR="000E5146" w:rsidRPr="00F54B62" w:rsidDel="00B803E7" w:rsidRDefault="00F54B62" w:rsidP="00F54B62">
            <w:pPr>
              <w:rPr>
                <w:del w:id="1308" w:author="Steve Morgan (DATA PLATFORM CSA)" w:date="2019-08-30T10:11:00Z"/>
                <w:i/>
                <w:szCs w:val="20"/>
              </w:rPr>
            </w:pPr>
            <w:del w:id="1309" w:author="Steve Morgan (DATA PLATFORM CSA)" w:date="2019-08-30T10:11:00Z">
              <w:r w:rsidRPr="00F54B62" w:rsidDel="00B803E7">
                <w:rPr>
                  <w:rFonts w:ascii="Calibri" w:hAnsi="Calibri" w:cs="Calibri"/>
                  <w:szCs w:val="20"/>
                </w:rPr>
                <w:delText xml:space="preserve">= </w:delText>
              </w:r>
              <w:r w:rsidR="000E5146" w:rsidRPr="00F54B62" w:rsidDel="00B803E7">
                <w:rPr>
                  <w:rFonts w:ascii="Calibri" w:hAnsi="Calibri" w:cs="Calibri"/>
                  <w:color w:val="FF0000"/>
                  <w:szCs w:val="20"/>
                </w:rPr>
                <w:delText>TargetMIpwd</w:delText>
              </w:r>
              <w:r w:rsidR="000E5146" w:rsidRPr="00F54B62" w:rsidDel="00B803E7">
                <w:rPr>
                  <w:rFonts w:ascii="Calibri" w:hAnsi="Calibri" w:cs="Calibri"/>
                  <w:b/>
                  <w:bCs/>
                  <w:color w:val="FF0000"/>
                  <w:szCs w:val="20"/>
                </w:rPr>
                <w:delText>x</w:delText>
              </w:r>
            </w:del>
          </w:p>
          <w:p w14:paraId="6BA2C52E" w14:textId="6CDE4D3A" w:rsidR="000E5146" w:rsidDel="00AC3596" w:rsidRDefault="000E5146" w:rsidP="00803B59">
            <w:pPr>
              <w:rPr>
                <w:del w:id="1310" w:author="Steve Morgan (DATA PLATFORM CSA)" w:date="2019-08-30T10:21:00Z"/>
                <w:sz w:val="24"/>
              </w:rPr>
            </w:pPr>
          </w:p>
          <w:p w14:paraId="5504BA55" w14:textId="2745A76D" w:rsidR="005113D8" w:rsidDel="00AC3596" w:rsidRDefault="005113D8" w:rsidP="005113D8">
            <w:pPr>
              <w:rPr>
                <w:del w:id="1311" w:author="Steve Morgan (DATA PLATFORM CSA)" w:date="2019-08-30T10:21:00Z"/>
              </w:rPr>
            </w:pPr>
          </w:p>
          <w:p w14:paraId="197A9497" w14:textId="77777777" w:rsidR="00AC3596" w:rsidRDefault="00AC3596" w:rsidP="00AC3596">
            <w:pPr>
              <w:rPr>
                <w:ins w:id="1312" w:author="Steve Morgan (DATA PLATFORM CSA)" w:date="2019-08-30T10:22:00Z"/>
              </w:rPr>
            </w:pPr>
            <w:ins w:id="1313" w:author="Steve Morgan (DATA PLATFORM CSA)" w:date="2019-08-30T10:22:00Z">
              <w:r>
                <w:t>Click ‘</w:t>
              </w:r>
              <w:r w:rsidRPr="006C546B">
                <w:rPr>
                  <w:b/>
                  <w:color w:val="4472C4" w:themeColor="accent1"/>
                </w:rPr>
                <w:t>Save</w:t>
              </w:r>
              <w:r>
                <w:t xml:space="preserve">’. </w:t>
              </w:r>
            </w:ins>
          </w:p>
          <w:p w14:paraId="0EA329CB" w14:textId="77777777" w:rsidR="00AC3596" w:rsidRDefault="00AC3596" w:rsidP="00AC3596">
            <w:pPr>
              <w:rPr>
                <w:ins w:id="1314" w:author="Steve Morgan (DATA PLATFORM CSA)" w:date="2019-08-30T10:22:00Z"/>
              </w:rPr>
            </w:pPr>
            <w:ins w:id="1315" w:author="Steve Morgan (DATA PLATFORM CSA)" w:date="2019-08-30T10:22:00Z">
              <w:r>
                <w:t>This will perform a connection test.</w:t>
              </w:r>
            </w:ins>
          </w:p>
          <w:p w14:paraId="34C6CBD7" w14:textId="42217B0E" w:rsidR="005113D8" w:rsidRPr="00F54B62" w:rsidDel="00AC3596" w:rsidRDefault="005113D8" w:rsidP="005113D8">
            <w:pPr>
              <w:rPr>
                <w:del w:id="1316" w:author="Steve Morgan (DATA PLATFORM CSA)" w:date="2019-08-30T10:22:00Z"/>
                <w:sz w:val="24"/>
              </w:rPr>
            </w:pPr>
            <w:del w:id="1317" w:author="Steve Morgan (DATA PLATFORM CSA)" w:date="2019-08-30T10:22:00Z">
              <w:r w:rsidDel="00AC3596">
                <w:delText>Select ‘</w:delText>
              </w:r>
              <w:r w:rsidRPr="006C546B" w:rsidDel="00AC3596">
                <w:rPr>
                  <w:b/>
                  <w:color w:val="4472C4" w:themeColor="accent1"/>
                </w:rPr>
                <w:delText>Save</w:delText>
              </w:r>
              <w:r w:rsidDel="00AC3596">
                <w:delText>’</w:delText>
              </w:r>
            </w:del>
          </w:p>
          <w:p w14:paraId="3B2CE294" w14:textId="2DFDEAF3" w:rsidR="00803B59" w:rsidRDefault="00803B59" w:rsidP="00EF093D"/>
        </w:tc>
        <w:tc>
          <w:tcPr>
            <w:tcW w:w="7796" w:type="dxa"/>
            <w:vAlign w:val="center"/>
            <w:tcPrChange w:id="1318" w:author="Steve Morgan (DATA PLATFORM CSA)" w:date="2019-08-30T10:28:00Z">
              <w:tcPr>
                <w:tcW w:w="8931" w:type="dxa"/>
              </w:tcPr>
            </w:tcPrChange>
          </w:tcPr>
          <w:p w14:paraId="52FD84D4" w14:textId="7AE4D8E6" w:rsidR="00CB0DAA" w:rsidDel="00AC3596" w:rsidRDefault="0025085C">
            <w:pPr>
              <w:jc w:val="center"/>
              <w:rPr>
                <w:del w:id="1319" w:author="Steve Morgan (DATA PLATFORM CSA)" w:date="2019-08-30T10:23:00Z"/>
                <w:noProof/>
              </w:rPr>
            </w:pPr>
            <w:del w:id="1320" w:author="Steve Morgan (DATA PLATFORM CSA)" w:date="2019-08-30T10:21:00Z">
              <w:r w:rsidDel="004F69B2">
                <w:rPr>
                  <w:noProof/>
                </w:rPr>
                <w:drawing>
                  <wp:inline distT="0" distB="0" distL="0" distR="0" wp14:anchorId="63D4E9FF" wp14:editId="2B548920">
                    <wp:extent cx="5398135" cy="4183207"/>
                    <wp:effectExtent l="0" t="0" r="0" b="8255"/>
                    <wp:docPr id="163" name="Picture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9777" cy="419222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321" w:author="Steve Morgan (DATA PLATFORM CSA)" w:date="2019-08-30T10:21:00Z">
              <w:r w:rsidR="004F69B2" w:rsidRPr="004F69B2">
                <w:rPr>
                  <w:noProof/>
                </w:rPr>
                <w:drawing>
                  <wp:inline distT="0" distB="0" distL="0" distR="0" wp14:anchorId="1F8A1183" wp14:editId="32E23984">
                    <wp:extent cx="4879462" cy="3409950"/>
                    <wp:effectExtent l="0" t="0" r="0" b="0"/>
                    <wp:docPr id="1904639465" name="Picture 19046394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96219" cy="342166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3FD12EB" w14:textId="3601F0E7" w:rsidR="0025085C" w:rsidRDefault="0025085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22" w:author="Steve Morgan (DATA PLATFORM CSA)" w:date="2019-08-30T10:28:00Z">
              <w:tcPr>
                <w:tcW w:w="3032" w:type="dxa"/>
              </w:tcPr>
            </w:tcPrChange>
          </w:tcPr>
          <w:p w14:paraId="5ECBA254" w14:textId="77777777" w:rsidR="00201BF1" w:rsidRDefault="00201BF1" w:rsidP="00EF093D"/>
        </w:tc>
      </w:tr>
      <w:tr w:rsidR="007F4D4F" w14:paraId="562B4279" w14:textId="77777777" w:rsidTr="000F4632">
        <w:tc>
          <w:tcPr>
            <w:tcW w:w="3114" w:type="dxa"/>
            <w:tcPrChange w:id="1323" w:author="Steve Morgan (DATA PLATFORM CSA)" w:date="2019-08-30T10:28:00Z">
              <w:tcPr>
                <w:tcW w:w="2405" w:type="dxa"/>
              </w:tcPr>
            </w:tcPrChange>
          </w:tcPr>
          <w:p w14:paraId="11F82147" w14:textId="5D8D93B1" w:rsidR="00201BF1" w:rsidRPr="006A7CD1" w:rsidDel="00D66562" w:rsidRDefault="001A6958" w:rsidP="00EF093D">
            <w:pPr>
              <w:rPr>
                <w:del w:id="1324" w:author="Steve Morgan (DATA PLATFORM CSA)" w:date="2019-08-30T10:27:00Z"/>
                <w:b/>
              </w:rPr>
            </w:pPr>
            <w:r w:rsidRPr="006A7CD1">
              <w:rPr>
                <w:b/>
              </w:rPr>
              <w:t>STEP 3</w:t>
            </w:r>
            <w:ins w:id="1325" w:author="Steve Morgan (DATA PLATFORM CSA)" w:date="2019-08-30T10:27:00Z">
              <w:r w:rsidR="00D66562">
                <w:rPr>
                  <w:b/>
                </w:rPr>
                <w:t xml:space="preserve">: </w:t>
              </w:r>
            </w:ins>
          </w:p>
          <w:p w14:paraId="44C302BB" w14:textId="77777777" w:rsidR="007F4D4F" w:rsidRPr="001227D6" w:rsidRDefault="00821399" w:rsidP="00EF093D">
            <w:pPr>
              <w:rPr>
                <w:b/>
              </w:rPr>
            </w:pPr>
            <w:r w:rsidRPr="001227D6">
              <w:rPr>
                <w:b/>
              </w:rPr>
              <w:t>Select Databases</w:t>
            </w:r>
          </w:p>
          <w:p w14:paraId="7B724C98" w14:textId="7F18280B" w:rsidR="00821399" w:rsidDel="00874224" w:rsidRDefault="00874224">
            <w:pPr>
              <w:rPr>
                <w:del w:id="1326" w:author="Steve Morgan (DATA PLATFORM CSA)" w:date="2019-08-30T10:27:00Z"/>
              </w:rPr>
            </w:pPr>
            <w:ins w:id="1327" w:author="Steve Morgan (DATA PLATFORM CSA)" w:date="2019-08-30T10:27:00Z">
              <w:r>
                <w:t xml:space="preserve">The application has 3 databases supporting it. </w:t>
              </w:r>
            </w:ins>
          </w:p>
          <w:p w14:paraId="57C0BADC" w14:textId="6B0A3CF1" w:rsidR="00821399" w:rsidRDefault="00821399">
            <w:del w:id="1328" w:author="Steve Morgan (DATA PLATFORM CSA)" w:date="2019-08-30T10:27:00Z">
              <w:r w:rsidDel="00874224">
                <w:delText>The workshop application utilises three databases</w:delText>
              </w:r>
              <w:r w:rsidR="00634A5D" w:rsidDel="00874224">
                <w:delText>. Ensure all three databases are selected.</w:delText>
              </w:r>
            </w:del>
            <w:ins w:id="1329" w:author="Steve Morgan (DATA PLATFORM CSA)" w:date="2019-08-30T10:27:00Z">
              <w:r w:rsidR="00874224">
                <w:t xml:space="preserve">Select the 3 </w:t>
              </w:r>
              <w:proofErr w:type="gramStart"/>
              <w:r w:rsidR="00874224">
                <w:t>database</w:t>
              </w:r>
              <w:proofErr w:type="gramEnd"/>
              <w:r w:rsidR="00874224">
                <w:t xml:space="preserve"> for you team.</w:t>
              </w:r>
            </w:ins>
          </w:p>
          <w:p w14:paraId="3CB86A2D" w14:textId="77777777" w:rsidR="00634A5D" w:rsidRDefault="00634A5D" w:rsidP="00EF093D"/>
          <w:p w14:paraId="22DD28ED" w14:textId="0C9E5B89" w:rsidR="006A7CD1" w:rsidRPr="00743A79" w:rsidRDefault="00874224" w:rsidP="006A7CD1">
            <w:pPr>
              <w:spacing w:after="120"/>
              <w:rPr>
                <w:b/>
                <w:bCs/>
                <w:color w:val="FF0000"/>
                <w:rPrChange w:id="1330" w:author="Steve Morgan (DATA PLATFORM CSA)" w:date="2019-08-30T10:37:00Z">
                  <w:rPr>
                    <w:b/>
                    <w:color w:val="FF0000"/>
                  </w:rPr>
                </w:rPrChange>
              </w:rPr>
            </w:pPr>
            <w:proofErr w:type="spellStart"/>
            <w:ins w:id="1331" w:author="Steve Morgan (DATA PLATFORM CSA)" w:date="2019-08-30T10:27:00Z">
              <w:r w:rsidRPr="00743A79">
                <w:rPr>
                  <w:b/>
                  <w:bCs/>
                  <w:color w:val="FF0000"/>
                  <w:rPrChange w:id="1332" w:author="Steve Morgan (DATA PLATFORM CSA)" w:date="2019-08-30T10:37:00Z">
                    <w:rPr>
                      <w:color w:val="FF0000"/>
                    </w:rPr>
                  </w:rPrChange>
                </w:rPr>
                <w:t>TEAM</w:t>
              </w:r>
            </w:ins>
            <w:ins w:id="1333" w:author="Steve Morgan (DATA PLATFORM CSA)" w:date="2019-08-30T10:28:00Z">
              <w:r w:rsidRPr="00743A79">
                <w:rPr>
                  <w:b/>
                  <w:bCs/>
                  <w:color w:val="FF0000"/>
                  <w:rPrChange w:id="1334" w:author="Steve Morgan (DATA PLATFORM CSA)" w:date="2019-08-30T10:37:00Z">
                    <w:rPr>
                      <w:color w:val="FF0000"/>
                    </w:rPr>
                  </w:rPrChange>
                </w:rPr>
                <w:t>XX_</w:t>
              </w:r>
            </w:ins>
            <w:r w:rsidR="006A7CD1" w:rsidRPr="00743A79">
              <w:rPr>
                <w:b/>
                <w:bCs/>
                <w:color w:val="FF0000"/>
                <w:rPrChange w:id="1335" w:author="Steve Morgan (DATA PLATFORM CSA)" w:date="2019-08-30T10:37:00Z">
                  <w:rPr>
                    <w:color w:val="FF0000"/>
                  </w:rPr>
                </w:rPrChange>
              </w:rPr>
              <w:t>LocalMasterDataDb</w:t>
            </w:r>
            <w:proofErr w:type="spellEnd"/>
            <w:del w:id="1336" w:author="Steve Morgan (DATA PLATFORM CSA)" w:date="2019-08-30T10:28:00Z">
              <w:r w:rsidR="006A7CD1" w:rsidRPr="00743A79" w:rsidDel="00874224">
                <w:rPr>
                  <w:b/>
                  <w:bCs/>
                  <w:color w:val="FF0000"/>
                  <w:rPrChange w:id="1337" w:author="Steve Morgan (DATA PLATFORM CSA)" w:date="2019-08-30T10:37:00Z">
                    <w:rPr>
                      <w:b/>
                      <w:color w:val="FF0000"/>
                    </w:rPr>
                  </w:rPrChange>
                </w:rPr>
                <w:delText>x</w:delText>
              </w:r>
            </w:del>
          </w:p>
          <w:p w14:paraId="1977DD3F" w14:textId="01D00B7C" w:rsidR="006A7CD1" w:rsidRPr="00743A79" w:rsidRDefault="00BA56D3" w:rsidP="006A7CD1">
            <w:pPr>
              <w:spacing w:after="120"/>
              <w:rPr>
                <w:b/>
                <w:bCs/>
                <w:color w:val="FF0000"/>
                <w:rPrChange w:id="1338" w:author="Steve Morgan (DATA PLATFORM CSA)" w:date="2019-08-30T10:37:00Z">
                  <w:rPr>
                    <w:b/>
                    <w:color w:val="FF0000"/>
                  </w:rPr>
                </w:rPrChange>
              </w:rPr>
            </w:pPr>
            <w:proofErr w:type="spellStart"/>
            <w:ins w:id="1339" w:author="Steve Morgan (DATA PLATFORM CSA)" w:date="2019-08-30T10:32:00Z">
              <w:r w:rsidRPr="00743A79">
                <w:rPr>
                  <w:b/>
                  <w:bCs/>
                  <w:color w:val="FF0000"/>
                  <w:rPrChange w:id="1340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41" w:author="Steve Morgan (DATA PLATFORM CSA)" w:date="2019-08-30T10:37:00Z">
                  <w:rPr>
                    <w:color w:val="FF0000"/>
                  </w:rPr>
                </w:rPrChange>
              </w:rPr>
              <w:t>SharedMasterDb</w:t>
            </w:r>
            <w:proofErr w:type="spellEnd"/>
            <w:del w:id="1342" w:author="Steve Morgan (DATA PLATFORM CSA)" w:date="2019-08-30T10:32:00Z">
              <w:r w:rsidR="006A7CD1" w:rsidRPr="00743A79" w:rsidDel="00BA56D3">
                <w:rPr>
                  <w:b/>
                  <w:bCs/>
                  <w:color w:val="FF0000"/>
                  <w:rPrChange w:id="1343" w:author="Steve Morgan (DATA PLATFORM CSA)" w:date="2019-08-30T10:37:00Z">
                    <w:rPr>
                      <w:b/>
                      <w:color w:val="FF0000"/>
                    </w:rPr>
                  </w:rPrChange>
                </w:rPr>
                <w:delText>x</w:delText>
              </w:r>
            </w:del>
          </w:p>
          <w:p w14:paraId="266F88DD" w14:textId="25553C96" w:rsidR="006A7CD1" w:rsidRPr="006A7CD1" w:rsidRDefault="00BA56D3" w:rsidP="006A7CD1">
            <w:pPr>
              <w:spacing w:after="120"/>
              <w:rPr>
                <w:b/>
                <w:color w:val="FF0000"/>
              </w:rPr>
            </w:pPr>
            <w:ins w:id="1344" w:author="Steve Morgan (DATA PLATFORM CSA)" w:date="2019-08-30T10:32:00Z">
              <w:r w:rsidRPr="00743A79">
                <w:rPr>
                  <w:b/>
                  <w:bCs/>
                  <w:color w:val="FF0000"/>
                  <w:rPrChange w:id="1345" w:author="Steve Morgan (DATA PLATFORM CSA)" w:date="2019-08-30T10:37:00Z">
                    <w:rPr>
                      <w:color w:val="FF0000"/>
                    </w:rPr>
                  </w:rPrChange>
                </w:rPr>
                <w:t>TEAMXX_</w:t>
              </w:r>
            </w:ins>
            <w:r w:rsidR="006A7CD1" w:rsidRPr="00743A79">
              <w:rPr>
                <w:b/>
                <w:bCs/>
                <w:color w:val="FF0000"/>
                <w:rPrChange w:id="1346" w:author="Steve Morgan (DATA PLATFORM CSA)" w:date="2019-08-30T10:37:00Z">
                  <w:rPr>
                    <w:color w:val="FF0000"/>
                  </w:rPr>
                </w:rPrChange>
              </w:rPr>
              <w:t>TenantDataDb</w:t>
            </w:r>
            <w:del w:id="1347" w:author="Steve Morgan (DATA PLATFORM CSA)" w:date="2019-08-30T10:32:00Z">
              <w:r w:rsidR="006A7CD1" w:rsidRPr="006A7CD1" w:rsidDel="00BA56D3">
                <w:rPr>
                  <w:b/>
                  <w:color w:val="FF0000"/>
                </w:rPr>
                <w:delText>x</w:delText>
              </w:r>
            </w:del>
          </w:p>
          <w:p w14:paraId="22F06DCE" w14:textId="3779EE55" w:rsidR="00634A5D" w:rsidRPr="00785B6B" w:rsidRDefault="00785B6B" w:rsidP="00EF093D">
            <w:pPr>
              <w:rPr>
                <w:ins w:id="1348" w:author="Steve Morgan (DATA PLATFORM CSA)" w:date="2019-08-30T10:33:00Z"/>
                <w:i/>
                <w:iCs/>
                <w:rPrChange w:id="1349" w:author="Steve Morgan (DATA PLATFORM CSA)" w:date="2019-08-30T10:33:00Z">
                  <w:rPr>
                    <w:ins w:id="1350" w:author="Steve Morgan (DATA PLATFORM CSA)" w:date="2019-08-30T10:33:00Z"/>
                  </w:rPr>
                </w:rPrChange>
              </w:rPr>
            </w:pPr>
            <w:ins w:id="1351" w:author="Steve Morgan (DATA PLATFORM CSA)" w:date="2019-08-30T10:33:00Z">
              <w:r w:rsidRPr="00785B6B">
                <w:rPr>
                  <w:i/>
                  <w:iCs/>
                  <w:rPrChange w:id="1352" w:author="Steve Morgan (DATA PLATFORM CSA)" w:date="2019-08-30T10:33:00Z">
                    <w:rPr/>
                  </w:rPrChange>
                </w:rPr>
                <w:t>(replace XX with your team number)</w:t>
              </w:r>
            </w:ins>
          </w:p>
          <w:p w14:paraId="36025CC3" w14:textId="77777777" w:rsidR="00300013" w:rsidRDefault="00300013" w:rsidP="00EF093D"/>
          <w:p w14:paraId="387D2242" w14:textId="1E9E75F5" w:rsidR="00653B18" w:rsidRDefault="00653B18" w:rsidP="00EF093D">
            <w:r>
              <w:t>Select ‘</w:t>
            </w:r>
            <w:r w:rsidRPr="00653B18">
              <w:rPr>
                <w:b/>
                <w:color w:val="4472C4" w:themeColor="accent1"/>
              </w:rPr>
              <w:t>Save</w:t>
            </w:r>
            <w:r>
              <w:t>’</w:t>
            </w:r>
          </w:p>
        </w:tc>
        <w:tc>
          <w:tcPr>
            <w:tcW w:w="7796" w:type="dxa"/>
            <w:tcPrChange w:id="1353" w:author="Steve Morgan (DATA PLATFORM CSA)" w:date="2019-08-30T10:28:00Z">
              <w:tcPr>
                <w:tcW w:w="8931" w:type="dxa"/>
              </w:tcPr>
            </w:tcPrChange>
          </w:tcPr>
          <w:p w14:paraId="6A9D3DA9" w14:textId="6632C430" w:rsidR="00201BF1" w:rsidRDefault="000E29C9" w:rsidP="00EF093D">
            <w:pPr>
              <w:jc w:val="center"/>
              <w:rPr>
                <w:noProof/>
              </w:rPr>
            </w:pPr>
            <w:ins w:id="1354" w:author="Steve Morgan (DATA PLATFORM CSA)" w:date="2019-08-30T10:38:00Z">
              <w:r w:rsidRPr="000E29C9">
                <w:rPr>
                  <w:noProof/>
                </w:rPr>
                <w:drawing>
                  <wp:inline distT="0" distB="0" distL="0" distR="0" wp14:anchorId="449D50E2" wp14:editId="6234DA12">
                    <wp:extent cx="4813300" cy="2527935"/>
                    <wp:effectExtent l="0" t="0" r="6350" b="5715"/>
                    <wp:docPr id="1904639466" name="Picture 19046394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5279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55" w:author="Steve Morgan (DATA PLATFORM CSA)" w:date="2019-08-30T10:38:00Z">
              <w:r w:rsidR="007F4D4F" w:rsidDel="00EC627C">
                <w:rPr>
                  <w:noProof/>
                </w:rPr>
                <w:drawing>
                  <wp:inline distT="0" distB="0" distL="0" distR="0" wp14:anchorId="390BD8B4" wp14:editId="43F5E628">
                    <wp:extent cx="4844266" cy="2933700"/>
                    <wp:effectExtent l="0" t="0" r="0" b="0"/>
                    <wp:docPr id="164" name="Picture 1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60207" cy="294335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3981F03" w14:textId="66F54677" w:rsidR="007F4D4F" w:rsidRDefault="007F4D4F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56" w:author="Steve Morgan (DATA PLATFORM CSA)" w:date="2019-08-30T10:28:00Z">
              <w:tcPr>
                <w:tcW w:w="3032" w:type="dxa"/>
              </w:tcPr>
            </w:tcPrChange>
          </w:tcPr>
          <w:p w14:paraId="6DEA722E" w14:textId="77777777" w:rsidR="00201BF1" w:rsidRDefault="00201BF1" w:rsidP="00EF093D"/>
        </w:tc>
      </w:tr>
      <w:tr w:rsidR="007F4D4F" w14:paraId="06C27B86" w14:textId="77777777" w:rsidTr="000F4632">
        <w:tc>
          <w:tcPr>
            <w:tcW w:w="3114" w:type="dxa"/>
            <w:tcPrChange w:id="1357" w:author="Steve Morgan (DATA PLATFORM CSA)" w:date="2019-08-30T11:05:00Z">
              <w:tcPr>
                <w:tcW w:w="2405" w:type="dxa"/>
              </w:tcPr>
            </w:tcPrChange>
          </w:tcPr>
          <w:p w14:paraId="260790BA" w14:textId="72764411" w:rsidR="00201BF1" w:rsidRPr="00920CBF" w:rsidDel="006E12CD" w:rsidRDefault="000139E2" w:rsidP="00EF093D">
            <w:pPr>
              <w:rPr>
                <w:del w:id="1358" w:author="Steve Morgan (DATA PLATFORM CSA)" w:date="2019-08-30T10:33:00Z"/>
                <w:b/>
              </w:rPr>
            </w:pPr>
            <w:r w:rsidRPr="00920CBF">
              <w:rPr>
                <w:b/>
              </w:rPr>
              <w:t>STEP 4</w:t>
            </w:r>
            <w:ins w:id="1359" w:author="Steve Morgan (DATA PLATFORM CSA)" w:date="2019-08-30T10:33:00Z">
              <w:r w:rsidR="006E12CD">
                <w:rPr>
                  <w:b/>
                </w:rPr>
                <w:t xml:space="preserve">: </w:t>
              </w:r>
            </w:ins>
          </w:p>
          <w:p w14:paraId="47D58FA5" w14:textId="77777777" w:rsidR="00920CBF" w:rsidRPr="001227D6" w:rsidRDefault="00920CBF" w:rsidP="00EF093D">
            <w:pPr>
              <w:rPr>
                <w:b/>
              </w:rPr>
            </w:pPr>
            <w:r w:rsidRPr="001227D6">
              <w:rPr>
                <w:b/>
              </w:rPr>
              <w:t>Select Logins</w:t>
            </w:r>
          </w:p>
          <w:p w14:paraId="4D427F92" w14:textId="77777777" w:rsidR="008C2A89" w:rsidRDefault="008C2A89" w:rsidP="00EF093D"/>
          <w:p w14:paraId="024C7359" w14:textId="02A86E90" w:rsidR="008C2A89" w:rsidRDefault="008C2A89" w:rsidP="00EF093D">
            <w:r>
              <w:t xml:space="preserve">As with a traditional on-premise </w:t>
            </w:r>
            <w:r w:rsidR="0066735B">
              <w:t xml:space="preserve">migration the </w:t>
            </w:r>
            <w:ins w:id="1360" w:author="Steve Morgan (DATA PLATFORM CSA)" w:date="2019-08-30T10:44:00Z">
              <w:r w:rsidR="005F7699">
                <w:t xml:space="preserve">SQL Server level </w:t>
              </w:r>
            </w:ins>
            <w:r w:rsidR="0066735B">
              <w:t xml:space="preserve">logins </w:t>
            </w:r>
            <w:r w:rsidR="00842C4A">
              <w:t>must</w:t>
            </w:r>
            <w:r w:rsidR="0066735B">
              <w:t xml:space="preserve"> be migrated alongside the database. Select the database </w:t>
            </w:r>
            <w:r w:rsidR="00A250AA">
              <w:t>logins, from</w:t>
            </w:r>
            <w:r w:rsidR="0066735B">
              <w:t xml:space="preserve"> the list, that are required for the </w:t>
            </w:r>
            <w:r w:rsidR="00A250AA">
              <w:t>application</w:t>
            </w:r>
            <w:r w:rsidR="00330F3B">
              <w:t>.</w:t>
            </w:r>
          </w:p>
          <w:p w14:paraId="46CEE6DE" w14:textId="0A7BA60C" w:rsidR="00330F3B" w:rsidRDefault="00330F3B" w:rsidP="00EF093D"/>
          <w:p w14:paraId="449DD434" w14:textId="11811B51" w:rsidR="00330F3B" w:rsidRDefault="00330F3B" w:rsidP="00EF093D">
            <w:r>
              <w:t xml:space="preserve">Select </w:t>
            </w:r>
            <w:ins w:id="1361" w:author="Steve Morgan (DATA PLATFORM CSA)" w:date="2019-08-30T12:06:00Z">
              <w:r w:rsidR="00BE61B3" w:rsidRPr="00BE61B3">
                <w:rPr>
                  <w:b/>
                  <w:bCs/>
                  <w:rPrChange w:id="1362" w:author="Steve Morgan (DATA PLATFORM CSA)" w:date="2019-08-30T12:06:00Z">
                    <w:rPr/>
                  </w:rPrChange>
                </w:rPr>
                <w:t>*only*</w:t>
              </w:r>
              <w:r w:rsidR="00BE61B3">
                <w:t xml:space="preserve"> </w:t>
              </w:r>
            </w:ins>
            <w:ins w:id="1363" w:author="Steve Morgan (DATA PLATFORM CSA)" w:date="2019-08-30T10:57:00Z">
              <w:r w:rsidR="00B553BC">
                <w:t>you</w:t>
              </w:r>
            </w:ins>
            <w:ins w:id="1364" w:author="Steve Morgan (DATA PLATFORM CSA)" w:date="2019-08-30T10:59:00Z">
              <w:r w:rsidR="008754B6">
                <w:t>r</w:t>
              </w:r>
            </w:ins>
            <w:ins w:id="1365" w:author="Steve Morgan (DATA PLATFORM CSA)" w:date="2019-08-30T10:57:00Z">
              <w:r w:rsidR="00B553BC">
                <w:t xml:space="preserve"> </w:t>
              </w:r>
            </w:ins>
            <w:r w:rsidR="00F24608">
              <w:t>‘</w:t>
            </w:r>
            <w:del w:id="1366" w:author="Steve Morgan (DATA PLATFORM CSA)" w:date="2019-08-30T10:58:00Z">
              <w:r w:rsidR="00F24608" w:rsidRPr="00743A79" w:rsidDel="00A47CD5">
                <w:rPr>
                  <w:b/>
                  <w:color w:val="FF0000"/>
                </w:rPr>
                <w:delText>SourceSQLuserx</w:delText>
              </w:r>
              <w:r w:rsidR="00F24608" w:rsidRPr="00743A79" w:rsidDel="00A47CD5">
                <w:rPr>
                  <w:color w:val="FF0000"/>
                  <w:rPrChange w:id="1367" w:author="Steve Morgan (DATA PLATFORM CSA)" w:date="2019-08-30T10:58:00Z">
                    <w:rPr/>
                  </w:rPrChange>
                </w:rPr>
                <w:delText>’</w:delText>
              </w:r>
            </w:del>
            <w:ins w:id="1368" w:author="Steve Morgan (DATA PLATFORM CSA)" w:date="2019-08-30T10:58:00Z">
              <w:r w:rsidR="00A47CD5" w:rsidRPr="00743A79">
                <w:rPr>
                  <w:b/>
                  <w:color w:val="FF0000"/>
                </w:rPr>
                <w:t>TEAM</w:t>
              </w:r>
              <w:r w:rsidR="00B636BD" w:rsidRPr="00743A79">
                <w:rPr>
                  <w:b/>
                  <w:color w:val="FF0000"/>
                </w:rPr>
                <w:t>XX</w:t>
              </w:r>
              <w:r w:rsidR="00A47CD5" w:rsidRPr="00743A79">
                <w:rPr>
                  <w:color w:val="FF0000"/>
                </w:rPr>
                <w:t>’</w:t>
              </w:r>
            </w:ins>
            <w:ins w:id="1369" w:author="Steve Morgan (DATA PLATFORM CSA)" w:date="2019-08-30T10:59:00Z">
              <w:r w:rsidR="00B636BD" w:rsidRPr="00743A79">
                <w:rPr>
                  <w:color w:val="FF0000"/>
                </w:rPr>
                <w:t xml:space="preserve"> </w:t>
              </w:r>
              <w:r w:rsidR="00B636BD">
                <w:t>account.</w:t>
              </w:r>
            </w:ins>
          </w:p>
          <w:p w14:paraId="23E86C6A" w14:textId="2693E59E" w:rsidR="0014268A" w:rsidRDefault="0014268A" w:rsidP="00EF093D"/>
          <w:p w14:paraId="12DCA057" w14:textId="433D89C3" w:rsidR="0014268A" w:rsidRDefault="0014268A" w:rsidP="00EF093D">
            <w:r>
              <w:t>Select ‘</w:t>
            </w:r>
            <w:r w:rsidRPr="0014268A">
              <w:rPr>
                <w:b/>
                <w:color w:val="4472C4" w:themeColor="accent1"/>
              </w:rPr>
              <w:t>Save</w:t>
            </w:r>
            <w:r>
              <w:t>’</w:t>
            </w:r>
          </w:p>
          <w:p w14:paraId="5FB08AAF" w14:textId="49F1D1DB" w:rsidR="00A250AA" w:rsidRDefault="00A250AA" w:rsidP="00EF093D"/>
        </w:tc>
        <w:tc>
          <w:tcPr>
            <w:tcW w:w="7796" w:type="dxa"/>
            <w:vAlign w:val="center"/>
            <w:tcPrChange w:id="1370" w:author="Steve Morgan (DATA PLATFORM CSA)" w:date="2019-08-30T11:05:00Z">
              <w:tcPr>
                <w:tcW w:w="8931" w:type="dxa"/>
              </w:tcPr>
            </w:tcPrChange>
          </w:tcPr>
          <w:p w14:paraId="3CD667C9" w14:textId="12B689A2" w:rsidR="00201BF1" w:rsidDel="00920333" w:rsidRDefault="00691B3C">
            <w:pPr>
              <w:jc w:val="center"/>
              <w:rPr>
                <w:del w:id="1371" w:author="Steve Morgan (DATA PLATFORM CSA)" w:date="2019-08-30T11:03:00Z"/>
                <w:noProof/>
              </w:rPr>
            </w:pPr>
            <w:ins w:id="1372" w:author="Steve Morgan (DATA PLATFORM CSA)" w:date="2019-08-30T12:06:00Z">
              <w:r w:rsidRPr="00691B3C">
                <w:rPr>
                  <w:noProof/>
                </w:rPr>
                <w:drawing>
                  <wp:inline distT="0" distB="0" distL="0" distR="0" wp14:anchorId="7FCAB489" wp14:editId="1E7CDDD0">
                    <wp:extent cx="4813300" cy="2453005"/>
                    <wp:effectExtent l="0" t="0" r="6350" b="4445"/>
                    <wp:docPr id="1904639468" name="Picture 190463946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3300" cy="24530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373" w:author="Steve Morgan (DATA PLATFORM CSA)" w:date="2019-08-30T10:59:00Z">
              <w:r w:rsidR="006A3BDC" w:rsidDel="00B636BD">
                <w:rPr>
                  <w:noProof/>
                </w:rPr>
                <w:drawing>
                  <wp:inline distT="0" distB="0" distL="0" distR="0" wp14:anchorId="46EBA5E4" wp14:editId="75EA21AC">
                    <wp:extent cx="4708937" cy="1733550"/>
                    <wp:effectExtent l="0" t="0" r="0" b="0"/>
                    <wp:docPr id="165" name="Picture 16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30524" cy="17414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2C5508A" w14:textId="4E08A608" w:rsidR="006A3BDC" w:rsidRDefault="006A3BD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374" w:author="Steve Morgan (DATA PLATFORM CSA)" w:date="2019-08-30T11:05:00Z">
              <w:tcPr>
                <w:tcW w:w="3032" w:type="dxa"/>
              </w:tcPr>
            </w:tcPrChange>
          </w:tcPr>
          <w:p w14:paraId="75AF014B" w14:textId="77777777" w:rsidR="00201BF1" w:rsidRDefault="00201BF1" w:rsidP="00EF093D"/>
          <w:p w14:paraId="36AF865D" w14:textId="39F7E23D" w:rsidR="006A3BDC" w:rsidRDefault="006A3BDC" w:rsidP="00EF093D"/>
        </w:tc>
      </w:tr>
      <w:tr w:rsidR="007F4D4F" w14:paraId="23EAA51B" w14:textId="77777777" w:rsidTr="000F4632">
        <w:tc>
          <w:tcPr>
            <w:tcW w:w="3114" w:type="dxa"/>
            <w:tcPrChange w:id="1375" w:author="Steve Morgan (DATA PLATFORM CSA)" w:date="2019-08-30T12:18:00Z">
              <w:tcPr>
                <w:tcW w:w="2405" w:type="dxa"/>
              </w:tcPr>
            </w:tcPrChange>
          </w:tcPr>
          <w:p w14:paraId="69B2ECCD" w14:textId="375302C9" w:rsidR="00201BF1" w:rsidRPr="0071476C" w:rsidDel="000D7700" w:rsidRDefault="0071476C" w:rsidP="00EF093D">
            <w:pPr>
              <w:rPr>
                <w:del w:id="1376" w:author="Steve Morgan (DATA PLATFORM CSA)" w:date="2019-08-30T11:13:00Z"/>
                <w:b/>
              </w:rPr>
            </w:pPr>
            <w:r w:rsidRPr="0071476C">
              <w:rPr>
                <w:b/>
              </w:rPr>
              <w:t>Step 5</w:t>
            </w:r>
            <w:ins w:id="1377" w:author="Steve Morgan (DATA PLATFORM CSA)" w:date="2019-08-30T12:17:00Z">
              <w:r w:rsidR="00D75934">
                <w:rPr>
                  <w:b/>
                </w:rPr>
                <w:t>a</w:t>
              </w:r>
            </w:ins>
            <w:del w:id="1378" w:author="Steve Morgan (DATA PLATFORM CSA)" w:date="2019-08-30T11:13:00Z">
              <w:r w:rsidR="00F015AF" w:rsidDel="00820637">
                <w:rPr>
                  <w:b/>
                </w:rPr>
                <w:delText>a</w:delText>
              </w:r>
            </w:del>
          </w:p>
          <w:p w14:paraId="3AE72F33" w14:textId="6614D7D9" w:rsidR="0071476C" w:rsidRPr="001227D6" w:rsidRDefault="000D7700" w:rsidP="00EF093D">
            <w:pPr>
              <w:rPr>
                <w:b/>
              </w:rPr>
            </w:pPr>
            <w:ins w:id="1379" w:author="Steve Morgan (DATA PLATFORM CSA)" w:date="2019-08-30T11:13:00Z">
              <w:r>
                <w:rPr>
                  <w:b/>
                </w:rPr>
                <w:t xml:space="preserve">: </w:t>
              </w:r>
            </w:ins>
            <w:r w:rsidR="0057356C" w:rsidRPr="001227D6">
              <w:rPr>
                <w:b/>
              </w:rPr>
              <w:t>Configure migration Settings</w:t>
            </w:r>
          </w:p>
          <w:p w14:paraId="5CE56187" w14:textId="1C297A63" w:rsidR="00C92F98" w:rsidRPr="00D75934" w:rsidDel="000D7700" w:rsidRDefault="000D2DAD" w:rsidP="00EF093D">
            <w:pPr>
              <w:rPr>
                <w:del w:id="1380" w:author="Steve Morgan (DATA PLATFORM CSA)" w:date="2019-08-30T11:13:00Z"/>
                <w:b/>
                <w:i/>
                <w:iCs/>
                <w:rPrChange w:id="1381" w:author="Steve Morgan (DATA PLATFORM CSA)" w:date="2019-08-30T12:17:00Z">
                  <w:rPr>
                    <w:del w:id="1382" w:author="Steve Morgan (DATA PLATFORM CSA)" w:date="2019-08-30T11:13:00Z"/>
                    <w:b/>
                  </w:rPr>
                </w:rPrChange>
              </w:rPr>
            </w:pPr>
            <w:ins w:id="1383" w:author="Steve Morgan (DATA PLATFORM CSA)" w:date="2019-08-30T12:17:00Z">
              <w:r>
                <w:rPr>
                  <w:b/>
                  <w:i/>
                  <w:iCs/>
                </w:rPr>
                <w:t>(</w:t>
              </w:r>
            </w:ins>
            <w:ins w:id="1384" w:author="Steve Morgan (DATA PLATFORM CSA)" w:date="2019-08-30T12:16:00Z">
              <w:r w:rsidR="00D75934" w:rsidRPr="00D75934">
                <w:rPr>
                  <w:b/>
                  <w:i/>
                  <w:iCs/>
                  <w:rPrChange w:id="1385" w:author="Steve Morgan (DATA PLATFORM CSA)" w:date="2019-08-30T12:17:00Z">
                    <w:rPr>
                      <w:b/>
                    </w:rPr>
                  </w:rPrChange>
                </w:rPr>
                <w:t>Source Bac</w:t>
              </w:r>
            </w:ins>
            <w:ins w:id="1386" w:author="Steve Morgan (DATA PLATFORM CSA)" w:date="2019-08-30T12:17:00Z">
              <w:r w:rsidR="00D75934" w:rsidRPr="00D75934">
                <w:rPr>
                  <w:b/>
                  <w:i/>
                  <w:iCs/>
                  <w:rPrChange w:id="1387" w:author="Steve Morgan (DATA PLATFORM CSA)" w:date="2019-08-30T12:17:00Z">
                    <w:rPr>
                      <w:b/>
                    </w:rPr>
                  </w:rPrChange>
                </w:rPr>
                <w:t>kup Option</w:t>
              </w:r>
              <w:r>
                <w:rPr>
                  <w:b/>
                  <w:i/>
                  <w:iCs/>
                </w:rPr>
                <w:t>)</w:t>
              </w:r>
            </w:ins>
            <w:del w:id="1388" w:author="Steve Morgan (DATA PLATFORM CSA)" w:date="2019-08-30T11:13:00Z">
              <w:r w:rsidR="00C92F98" w:rsidRPr="00D75934" w:rsidDel="000D7700">
                <w:rPr>
                  <w:b/>
                  <w:i/>
                  <w:iCs/>
                  <w:rPrChange w:id="1389" w:author="Steve Morgan (DATA PLATFORM CSA)" w:date="2019-08-30T12:17:00Z">
                    <w:rPr>
                      <w:b/>
                    </w:rPr>
                  </w:rPrChange>
                </w:rPr>
                <w:delText>(backups)</w:delText>
              </w:r>
            </w:del>
          </w:p>
          <w:p w14:paraId="7747398C" w14:textId="77777777" w:rsidR="0057356C" w:rsidRPr="00D75934" w:rsidRDefault="0057356C" w:rsidP="00EF093D">
            <w:pPr>
              <w:rPr>
                <w:i/>
                <w:iCs/>
                <w:rPrChange w:id="1390" w:author="Steve Morgan (DATA PLATFORM CSA)" w:date="2019-08-30T12:17:00Z">
                  <w:rPr/>
                </w:rPrChange>
              </w:rPr>
            </w:pPr>
          </w:p>
          <w:p w14:paraId="5D997582" w14:textId="15740317" w:rsidR="0057356C" w:rsidRDefault="0057356C" w:rsidP="00EF093D">
            <w:r>
              <w:t>We are running an offline</w:t>
            </w:r>
            <w:ins w:id="1391" w:author="Steve Morgan (DATA PLATFORM CSA)" w:date="2019-08-30T11:57:00Z">
              <w:r w:rsidR="00722FB0">
                <w:t xml:space="preserve"> </w:t>
              </w:r>
            </w:ins>
            <w:ins w:id="1392" w:author="Steve Morgan (DATA PLATFORM CSA)" w:date="2019-08-30T11:56:00Z">
              <w:r w:rsidR="00722FB0">
                <w:t xml:space="preserve">migration which will </w:t>
              </w:r>
            </w:ins>
            <w:ins w:id="1393" w:author="Steve Morgan (DATA PLATFORM CSA)" w:date="2019-08-30T12:06:00Z">
              <w:r w:rsidR="008C7450">
                <w:t>use</w:t>
              </w:r>
            </w:ins>
            <w:r>
              <w:t xml:space="preserve"> backup</w:t>
            </w:r>
            <w:ins w:id="1394" w:author="Steve Morgan (DATA PLATFORM CSA)" w:date="2019-08-30T12:06:00Z">
              <w:r w:rsidR="008C7450">
                <w:t>s</w:t>
              </w:r>
            </w:ins>
            <w:ins w:id="1395" w:author="Steve Morgan (DATA PLATFORM CSA)" w:date="2019-08-30T11:57:00Z">
              <w:r w:rsidR="00722FB0">
                <w:t xml:space="preserve"> of the DBs to be migrated</w:t>
              </w:r>
            </w:ins>
            <w:r>
              <w:t xml:space="preserve">. </w:t>
            </w:r>
            <w:del w:id="1396" w:author="Steve Morgan (DATA PLATFORM CSA)" w:date="2019-08-30T11:57:00Z">
              <w:r w:rsidDel="00722FB0">
                <w:delText>DMS can either use backup files provided</w:delText>
              </w:r>
              <w:r w:rsidR="00F31D2A" w:rsidDel="00722FB0">
                <w:delText xml:space="preserve"> or take the backups as part of the migration activity.</w:delText>
              </w:r>
            </w:del>
          </w:p>
          <w:p w14:paraId="1634194E" w14:textId="77777777" w:rsidR="00F31D2A" w:rsidRDefault="00F31D2A" w:rsidP="00EF093D"/>
          <w:p w14:paraId="7DE53A90" w14:textId="248184B4" w:rsidR="00E55155" w:rsidRDefault="00E55155" w:rsidP="00EF093D">
            <w:r>
              <w:t>We want DMS to perform the backup, so select t</w:t>
            </w:r>
            <w:ins w:id="1397" w:author="Steve Morgan (DATA PLATFORM CSA)" w:date="2019-08-30T11:57:00Z">
              <w:r w:rsidR="00071CFF">
                <w:t>h</w:t>
              </w:r>
            </w:ins>
            <w:r>
              <w:t>is option from</w:t>
            </w:r>
            <w:r w:rsidR="0099098F">
              <w:t xml:space="preserve"> the “Choose source backup option”</w:t>
            </w:r>
          </w:p>
          <w:p w14:paraId="7B840E31" w14:textId="77777777" w:rsidR="0099098F" w:rsidRDefault="0099098F" w:rsidP="00EF093D">
            <w:r>
              <w:t>(as shown).</w:t>
            </w:r>
          </w:p>
          <w:p w14:paraId="7FE7F774" w14:textId="271F6C22" w:rsidR="0099098F" w:rsidRDefault="0099098F" w:rsidP="00EF093D"/>
        </w:tc>
        <w:tc>
          <w:tcPr>
            <w:tcW w:w="7796" w:type="dxa"/>
            <w:vAlign w:val="center"/>
            <w:tcPrChange w:id="1398" w:author="Steve Morgan (DATA PLATFORM CSA)" w:date="2019-08-30T12:18:00Z">
              <w:tcPr>
                <w:tcW w:w="8931" w:type="dxa"/>
              </w:tcPr>
            </w:tcPrChange>
          </w:tcPr>
          <w:p w14:paraId="08881598" w14:textId="1FE9EE72" w:rsidR="00201BF1" w:rsidRDefault="00E55155">
            <w:pPr>
              <w:jc w:val="center"/>
              <w:rPr>
                <w:noProof/>
              </w:rPr>
            </w:pPr>
            <w:del w:id="1399" w:author="Steve Morgan (DATA PLATFORM CSA)" w:date="2019-08-30T12:18:00Z">
              <w:r w:rsidDel="00AE1CDF">
                <w:rPr>
                  <w:noProof/>
                </w:rPr>
                <w:drawing>
                  <wp:inline distT="0" distB="0" distL="0" distR="0" wp14:anchorId="6AC3FA7B" wp14:editId="0DF094EF">
                    <wp:extent cx="5357495" cy="1807845"/>
                    <wp:effectExtent l="0" t="0" r="0" b="1905"/>
                    <wp:docPr id="166" name="Picture 1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180784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400" w:author="Steve Morgan (DATA PLATFORM CSA)" w:date="2019-08-30T12:19:00Z">
              <w:r w:rsidR="001B6D84" w:rsidRPr="001B6D84">
                <w:rPr>
                  <w:noProof/>
                </w:rPr>
                <w:drawing>
                  <wp:inline distT="0" distB="0" distL="0" distR="0" wp14:anchorId="6C6D59DD" wp14:editId="1D5B304A">
                    <wp:extent cx="4838698" cy="1372995"/>
                    <wp:effectExtent l="0" t="0" r="635" b="0"/>
                    <wp:docPr id="1904639470" name="Picture 19046394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88258" cy="138705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10D1508" w14:textId="3ECE39B1" w:rsidR="00E55155" w:rsidRDefault="00E55155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01" w:author="Steve Morgan (DATA PLATFORM CSA)" w:date="2019-08-30T12:18:00Z">
              <w:tcPr>
                <w:tcW w:w="3032" w:type="dxa"/>
              </w:tcPr>
            </w:tcPrChange>
          </w:tcPr>
          <w:p w14:paraId="6DEC78FE" w14:textId="4989FF11" w:rsidR="00201BF1" w:rsidRDefault="00722FB0" w:rsidP="00EF093D">
            <w:ins w:id="1402" w:author="Steve Morgan (DATA PLATFORM CSA)" w:date="2019-08-30T11:57:00Z">
              <w:r>
                <w:t>DMS can either use backup files provided or take the backups as part of the migration activity.</w:t>
              </w:r>
            </w:ins>
          </w:p>
        </w:tc>
      </w:tr>
      <w:tr w:rsidR="00842C4A" w14:paraId="310D315A" w14:textId="77777777" w:rsidTr="000F4632">
        <w:tc>
          <w:tcPr>
            <w:tcW w:w="3114" w:type="dxa"/>
            <w:tcPrChange w:id="1403" w:author="Steve Morgan (DATA PLATFORM CSA)" w:date="2019-08-30T10:28:00Z">
              <w:tcPr>
                <w:tcW w:w="2405" w:type="dxa"/>
              </w:tcPr>
            </w:tcPrChange>
          </w:tcPr>
          <w:p w14:paraId="36AA812D" w14:textId="76B16B1E" w:rsidR="00ED324E" w:rsidRPr="0071476C" w:rsidDel="00D75934" w:rsidRDefault="00ED324E" w:rsidP="00ED324E">
            <w:pPr>
              <w:rPr>
                <w:del w:id="1404" w:author="Steve Morgan (DATA PLATFORM CSA)" w:date="2019-08-30T12:17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b</w:t>
            </w:r>
            <w:ins w:id="1405" w:author="Steve Morgan (DATA PLATFORM CSA)" w:date="2019-08-30T12:17:00Z">
              <w:r w:rsidR="00D75934">
                <w:rPr>
                  <w:b/>
                </w:rPr>
                <w:t xml:space="preserve">: </w:t>
              </w:r>
            </w:ins>
          </w:p>
          <w:p w14:paraId="462A63CE" w14:textId="1F09C58D" w:rsidR="00ED324E" w:rsidRPr="001227D6" w:rsidRDefault="00ED324E" w:rsidP="00ED324E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4EC6EFE" w14:textId="4A61CE04" w:rsidR="00C92F98" w:rsidRPr="000D2DAD" w:rsidRDefault="00C92F98" w:rsidP="00ED324E">
            <w:pPr>
              <w:rPr>
                <w:b/>
                <w:i/>
                <w:iCs/>
                <w:rPrChange w:id="1406" w:author="Steve Morgan (DATA PLATFORM CSA)" w:date="2019-08-30T12:17:00Z">
                  <w:rPr>
                    <w:b/>
                  </w:rPr>
                </w:rPrChange>
              </w:rPr>
            </w:pPr>
            <w:r w:rsidRPr="000D2DAD">
              <w:rPr>
                <w:b/>
                <w:i/>
                <w:iCs/>
                <w:rPrChange w:id="1407" w:author="Steve Morgan (DATA PLATFORM CSA)" w:date="2019-08-30T12:17:00Z">
                  <w:rPr>
                    <w:b/>
                  </w:rPr>
                </w:rPrChange>
              </w:rPr>
              <w:t>(</w:t>
            </w:r>
            <w:r w:rsidR="00AF7E06" w:rsidRPr="000D2DAD">
              <w:rPr>
                <w:b/>
                <w:i/>
                <w:iCs/>
                <w:rPrChange w:id="1408" w:author="Steve Morgan (DATA PLATFORM CSA)" w:date="2019-08-30T12:17:00Z">
                  <w:rPr>
                    <w:b/>
                  </w:rPr>
                </w:rPrChange>
              </w:rPr>
              <w:t>backup location)</w:t>
            </w:r>
          </w:p>
          <w:p w14:paraId="3A611D47" w14:textId="3AAD1026" w:rsidR="00ED324E" w:rsidRDefault="00ED324E" w:rsidP="00ED324E"/>
          <w:p w14:paraId="1C51561A" w14:textId="4341FB0C" w:rsidR="00ED324E" w:rsidRDefault="00ED324E" w:rsidP="00ED324E">
            <w:pPr>
              <w:rPr>
                <w:ins w:id="1409" w:author="Steve Morgan (DATA PLATFORM CSA)" w:date="2019-08-30T12:08:00Z"/>
              </w:rPr>
            </w:pPr>
            <w:r>
              <w:t xml:space="preserve">We can now </w:t>
            </w:r>
            <w:r w:rsidR="00C3696A">
              <w:t>enter the Windows share that the source will write the database backups to. This is a Windows share</w:t>
            </w:r>
            <w:r w:rsidR="00F41B46">
              <w:t xml:space="preserve"> </w:t>
            </w:r>
            <w:ins w:id="1410" w:author="Steve Morgan (DATA PLATFORM CSA)" w:date="2019-08-30T12:08:00Z">
              <w:r w:rsidR="000701E2">
                <w:t xml:space="preserve">which we’ll enter in the format: </w:t>
              </w:r>
            </w:ins>
            <w:del w:id="1411" w:author="Steve Morgan (DATA PLATFORM CSA)" w:date="2019-08-30T12:08:00Z">
              <w:r w:rsidR="00F41B46" w:rsidDel="00B328EC">
                <w:delText>(</w:delText>
              </w:r>
              <w:r w:rsidR="002243DA" w:rsidDel="00B328EC">
                <w:delText>i.e.</w:delText>
              </w:r>
              <w:r w:rsidR="00F41B46" w:rsidDel="00B328EC">
                <w:delText>: \\hostname\sql_backps”</w:delText>
              </w:r>
              <w:r w:rsidR="00040A73" w:rsidDel="00B328EC">
                <w:delText>)</w:delText>
              </w:r>
              <w:r w:rsidR="00F41B46" w:rsidDel="00B328EC">
                <w:delText>.</w:delText>
              </w:r>
            </w:del>
          </w:p>
          <w:p w14:paraId="67A34620" w14:textId="77777777" w:rsidR="00B328EC" w:rsidRDefault="00B328EC" w:rsidP="00ED324E">
            <w:pPr>
              <w:rPr>
                <w:ins w:id="1412" w:author="Steve Morgan (DATA PLATFORM CSA)" w:date="2019-08-30T12:08:00Z"/>
              </w:rPr>
            </w:pPr>
          </w:p>
          <w:p w14:paraId="378B985D" w14:textId="5B6CF242" w:rsidR="00B328EC" w:rsidRPr="00743A79" w:rsidRDefault="00743A79" w:rsidP="00ED324E">
            <w:pPr>
              <w:rPr>
                <w:b/>
                <w:bCs/>
                <w:color w:val="FF0000"/>
                <w:rPrChange w:id="1413" w:author="Steve Morgan (DATA PLATFORM CSA)" w:date="2019-08-30T12:16:00Z">
                  <w:rPr/>
                </w:rPrChange>
              </w:rPr>
            </w:pPr>
            <w:r>
              <w:rPr>
                <w:b/>
                <w:bCs/>
                <w:color w:val="FF0000"/>
              </w:rPr>
              <w:t xml:space="preserve">    </w:t>
            </w:r>
            <w:ins w:id="1414" w:author="Steve Morgan (DATA PLATFORM CSA)" w:date="2019-08-30T12:08:00Z">
              <w:r w:rsidR="00B328EC" w:rsidRPr="00743A79">
                <w:rPr>
                  <w:b/>
                  <w:bCs/>
                  <w:color w:val="FF0000"/>
                  <w:rPrChange w:id="1415" w:author="Steve Morgan (DATA PLATFORM CSA)" w:date="2019-08-30T12:16:00Z">
                    <w:rPr/>
                  </w:rPrChange>
                </w:rPr>
                <w:t>\\IPAddress\</w:t>
              </w:r>
            </w:ins>
            <w:r w:rsidR="0029297A">
              <w:rPr>
                <w:b/>
                <w:bCs/>
                <w:color w:val="FF0000"/>
              </w:rPr>
              <w:t>FILESHARE</w:t>
            </w:r>
          </w:p>
          <w:p w14:paraId="476AB738" w14:textId="77777777" w:rsidR="00842C4A" w:rsidRDefault="00842C4A" w:rsidP="00EF093D"/>
        </w:tc>
        <w:tc>
          <w:tcPr>
            <w:tcW w:w="7796" w:type="dxa"/>
            <w:tcPrChange w:id="1416" w:author="Steve Morgan (DATA PLATFORM CSA)" w:date="2019-08-30T10:28:00Z">
              <w:tcPr>
                <w:tcW w:w="8931" w:type="dxa"/>
              </w:tcPr>
            </w:tcPrChange>
          </w:tcPr>
          <w:p w14:paraId="7F6A9045" w14:textId="77777777" w:rsidR="00842C4A" w:rsidRDefault="00B5119C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C0D98" wp14:editId="5A32575C">
                  <wp:extent cx="5357495" cy="272796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495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3CCAA" w14:textId="07EBE2DB" w:rsidR="00040A73" w:rsidRDefault="00040A73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17" w:author="Steve Morgan (DATA PLATFORM CSA)" w:date="2019-08-30T10:28:00Z">
              <w:tcPr>
                <w:tcW w:w="3032" w:type="dxa"/>
              </w:tcPr>
            </w:tcPrChange>
          </w:tcPr>
          <w:p w14:paraId="00CF7020" w14:textId="77777777" w:rsidR="00842C4A" w:rsidRDefault="00842C4A" w:rsidP="00EF093D"/>
        </w:tc>
      </w:tr>
      <w:tr w:rsidR="00842C4A" w14:paraId="6105DE0E" w14:textId="77777777" w:rsidTr="000F4632">
        <w:tc>
          <w:tcPr>
            <w:tcW w:w="3114" w:type="dxa"/>
            <w:tcPrChange w:id="1418" w:author="Steve Morgan (DATA PLATFORM CSA)" w:date="2019-08-30T13:06:00Z">
              <w:tcPr>
                <w:tcW w:w="2405" w:type="dxa"/>
              </w:tcPr>
            </w:tcPrChange>
          </w:tcPr>
          <w:p w14:paraId="015DE3A1" w14:textId="53CD37F4" w:rsidR="00C92F98" w:rsidRPr="0071476C" w:rsidDel="00AE74B6" w:rsidRDefault="00C92F98" w:rsidP="00C92F98">
            <w:pPr>
              <w:rPr>
                <w:del w:id="1419" w:author="Steve Morgan (DATA PLATFORM CSA)" w:date="2019-08-30T12:21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c</w:t>
            </w:r>
            <w:ins w:id="1420" w:author="Steve Morgan (DATA PLATFORM CSA)" w:date="2019-08-30T12:21:00Z">
              <w:r w:rsidR="00AE74B6">
                <w:rPr>
                  <w:b/>
                </w:rPr>
                <w:t xml:space="preserve">: </w:t>
              </w:r>
            </w:ins>
          </w:p>
          <w:p w14:paraId="09F24AF8" w14:textId="25294ACB" w:rsidR="00C92F98" w:rsidRPr="001227D6" w:rsidRDefault="00C92F98" w:rsidP="00C92F98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3C271155" w14:textId="32DCFF51" w:rsidR="00AF7E06" w:rsidRPr="001227D6" w:rsidRDefault="00AF7E06" w:rsidP="00C92F98">
            <w:pPr>
              <w:rPr>
                <w:b/>
              </w:rPr>
            </w:pPr>
            <w:r w:rsidRPr="001227D6">
              <w:rPr>
                <w:b/>
              </w:rPr>
              <w:t>(source database access)</w:t>
            </w:r>
          </w:p>
          <w:p w14:paraId="633BA582" w14:textId="02495954" w:rsidR="00AF7E06" w:rsidRDefault="00AF7E06" w:rsidP="00C92F98"/>
          <w:p w14:paraId="52F48A9C" w14:textId="4ECB671D" w:rsidR="00AF7E06" w:rsidRDefault="00AF7E06" w:rsidP="00C92F98">
            <w:r>
              <w:t>We now provide the username and password</w:t>
            </w:r>
            <w:r w:rsidR="00353BC8">
              <w:t xml:space="preserve"> of the </w:t>
            </w:r>
            <w:ins w:id="1421" w:author="Steve Morgan (DATA PLATFORM CSA)" w:date="2019-08-30T12:19:00Z">
              <w:r w:rsidR="008C4C24">
                <w:t xml:space="preserve">windows </w:t>
              </w:r>
            </w:ins>
            <w:r w:rsidR="00353BC8">
              <w:t>account that will permit the DMS service to run the backups on the source host</w:t>
            </w:r>
            <w:ins w:id="1422" w:author="Steve Morgan (DATA PLATFORM CSA)" w:date="2019-08-30T12:19:00Z">
              <w:r w:rsidR="005C2596">
                <w:t xml:space="preserve"> and save</w:t>
              </w:r>
            </w:ins>
            <w:ins w:id="1423" w:author="Steve Morgan (DATA PLATFORM CSA)" w:date="2019-08-30T12:20:00Z">
              <w:r w:rsidR="005C2596">
                <w:t xml:space="preserve"> them to the share on the legacy server</w:t>
              </w:r>
            </w:ins>
            <w:r w:rsidR="00353BC8">
              <w:t>.</w:t>
            </w:r>
          </w:p>
          <w:p w14:paraId="5B7EC3B5" w14:textId="2926CF9F" w:rsidR="002243DA" w:rsidRDefault="002243DA" w:rsidP="00C92F98">
            <w:pPr>
              <w:rPr>
                <w:ins w:id="1424" w:author="Steve Morgan (DATA PLATFORM CSA)" w:date="2019-08-30T12:19:00Z"/>
              </w:rPr>
            </w:pPr>
          </w:p>
          <w:p w14:paraId="377544B1" w14:textId="2CDB9F2B" w:rsidR="008C4C24" w:rsidRPr="00AE74B6" w:rsidRDefault="00AE74B6" w:rsidP="00C92F98">
            <w:pPr>
              <w:rPr>
                <w:b/>
                <w:bCs/>
                <w:rPrChange w:id="1425" w:author="Steve Morgan (DATA PLATFORM CSA)" w:date="2019-08-30T12:20:00Z">
                  <w:rPr/>
                </w:rPrChange>
              </w:rPr>
            </w:pPr>
            <w:ins w:id="1426" w:author="Steve Morgan (DATA PLATFORM CSA)" w:date="2019-08-30T12:20:00Z">
              <w:r w:rsidRPr="00AE74B6">
                <w:rPr>
                  <w:b/>
                  <w:bCs/>
                  <w:rPrChange w:id="1427" w:author="Steve Morgan (DATA PLATFORM CSA)" w:date="2019-08-30T12:20:00Z">
                    <w:rPr/>
                  </w:rPrChange>
                </w:rPr>
                <w:t>Storage (Username):</w:t>
              </w:r>
            </w:ins>
          </w:p>
          <w:p w14:paraId="4D232BA3" w14:textId="20FB31E8" w:rsidR="002243DA" w:rsidRPr="00743A79" w:rsidRDefault="005C2596" w:rsidP="002243DA">
            <w:pPr>
              <w:rPr>
                <w:b/>
                <w:bCs/>
                <w:color w:val="FF0000"/>
                <w:sz w:val="28"/>
                <w:rPrChange w:id="1428" w:author="Steve Morgan (DATA PLATFORM CSA)" w:date="2019-08-30T12:19:00Z">
                  <w:rPr>
                    <w:b/>
                    <w:color w:val="FF0000"/>
                    <w:sz w:val="28"/>
                  </w:rPr>
                </w:rPrChange>
              </w:rPr>
            </w:pPr>
            <w:ins w:id="1429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ins w:id="1430" w:author="Steve Morgan (DATA PLATFORM CSA)" w:date="2019-08-30T12:15:00Z">
              <w:r w:rsidR="001D1608" w:rsidRPr="00743A79">
                <w:rPr>
                  <w:b/>
                  <w:bCs/>
                  <w:color w:val="FF0000"/>
                  <w:rPrChange w:id="1431" w:author="Steve Morgan (DATA PLATFORM CSA)" w:date="2019-08-30T12:19:00Z">
                    <w:rPr>
                      <w:color w:val="FF0000"/>
                    </w:rPr>
                  </w:rPrChange>
                </w:rPr>
                <w:t>LEGACY</w:t>
              </w:r>
              <w:r w:rsidR="00D63090" w:rsidRPr="00743A79">
                <w:rPr>
                  <w:b/>
                  <w:bCs/>
                  <w:color w:val="FF0000"/>
                  <w:rPrChange w:id="1432" w:author="Steve Morgan (DATA PLATFORM CSA)" w:date="2019-08-30T12:19:00Z">
                    <w:rPr>
                      <w:color w:val="FF0000"/>
                    </w:rPr>
                  </w:rPrChange>
                </w:rPr>
                <w:t>SQL2008\</w:t>
              </w:r>
            </w:ins>
            <w:proofErr w:type="spellStart"/>
            <w:del w:id="1433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34" w:author="Steve Morgan (DATA PLATFORM CSA)" w:date="2019-08-30T12:19:00Z">
                    <w:rPr>
                      <w:color w:val="FF0000"/>
                    </w:rPr>
                  </w:rPrChange>
                </w:rPr>
                <w:delText>SourceSQLuser</w:delText>
              </w:r>
              <w:r w:rsidR="002243DA" w:rsidRPr="00743A79" w:rsidDel="00E402C6">
                <w:rPr>
                  <w:b/>
                  <w:bCs/>
                  <w:color w:val="FF0000"/>
                  <w:sz w:val="28"/>
                  <w:rPrChange w:id="1435" w:author="Steve Morgan (DATA PLATFORM CSA)" w:date="2019-08-30T12:19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ins w:id="1436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37" w:author="Steve Morgan (DATA PLATFORM CSA)" w:date="2019-08-30T12:19:00Z">
                    <w:rPr>
                      <w:color w:val="FF0000"/>
                    </w:rPr>
                  </w:rPrChange>
                </w:rPr>
                <w:t>Demouser</w:t>
              </w:r>
            </w:ins>
            <w:proofErr w:type="spellEnd"/>
          </w:p>
          <w:p w14:paraId="4BD93941" w14:textId="3201477E" w:rsidR="00AE74B6" w:rsidRDefault="00AE74B6" w:rsidP="002243DA">
            <w:pPr>
              <w:rPr>
                <w:ins w:id="1438" w:author="Steve Morgan (DATA PLATFORM CSA)" w:date="2019-08-30T12:20:00Z"/>
                <w:b/>
                <w:bCs/>
                <w:color w:val="4472C4" w:themeColor="accent1"/>
              </w:rPr>
            </w:pPr>
            <w:ins w:id="1439" w:author="Steve Morgan (DATA PLATFORM CSA)" w:date="2019-08-30T12:20:00Z">
              <w:r w:rsidRPr="00AE74B6">
                <w:rPr>
                  <w:b/>
                  <w:bCs/>
                  <w:rPrChange w:id="1440" w:author="Steve Morgan (DATA PLATFORM CSA)" w:date="2019-08-30T12:20:00Z">
                    <w:rPr>
                      <w:b/>
                      <w:bCs/>
                      <w:color w:val="4472C4" w:themeColor="accent1"/>
                    </w:rPr>
                  </w:rPrChange>
                </w:rPr>
                <w:t>Password:</w:t>
              </w:r>
            </w:ins>
          </w:p>
          <w:p w14:paraId="594DFBEF" w14:textId="230BA85D" w:rsidR="002243DA" w:rsidRPr="00743A79" w:rsidRDefault="00AE74B6" w:rsidP="002243DA">
            <w:pPr>
              <w:rPr>
                <w:b/>
                <w:bCs/>
                <w:color w:val="FF0000"/>
                <w:rPrChange w:id="1441" w:author="Steve Morgan (DATA PLATFORM CSA)" w:date="2019-08-30T12:19:00Z">
                  <w:rPr>
                    <w:color w:val="FF0000"/>
                  </w:rPr>
                </w:rPrChange>
              </w:rPr>
            </w:pPr>
            <w:ins w:id="1442" w:author="Steve Morgan (DATA PLATFORM CSA)" w:date="2019-08-30T12:20:00Z">
              <w:r w:rsidRPr="00743A79">
                <w:rPr>
                  <w:b/>
                  <w:bCs/>
                  <w:color w:val="FF0000"/>
                </w:rPr>
                <w:t xml:space="preserve">    </w:t>
              </w:r>
            </w:ins>
            <w:del w:id="1443" w:author="Steve Morgan (DATA PLATFORM CSA)" w:date="2019-08-30T12:14:00Z">
              <w:r w:rsidR="002243DA" w:rsidRPr="00743A79" w:rsidDel="00E402C6">
                <w:rPr>
                  <w:b/>
                  <w:bCs/>
                  <w:color w:val="FF0000"/>
                  <w:rPrChange w:id="1444" w:author="Steve Morgan (DATA PLATFORM CSA)" w:date="2019-08-30T12:19:00Z">
                    <w:rPr>
                      <w:color w:val="FF0000"/>
                    </w:rPr>
                  </w:rPrChange>
                </w:rPr>
                <w:delText>SourceSQLpwd</w:delText>
              </w:r>
              <w:r w:rsidR="002243DA" w:rsidRPr="00743A79" w:rsidDel="00E402C6">
                <w:rPr>
                  <w:b/>
                  <w:bCs/>
                  <w:color w:val="FF0000"/>
                  <w:sz w:val="28"/>
                  <w:rPrChange w:id="1445" w:author="Steve Morgan (DATA PLATFORM CSA)" w:date="2019-08-30T12:19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ins w:id="1446" w:author="Steve Morgan (DATA PLATFORM CSA)" w:date="2019-08-30T12:14:00Z">
              <w:r w:rsidR="00E402C6" w:rsidRPr="00743A79">
                <w:rPr>
                  <w:b/>
                  <w:bCs/>
                  <w:color w:val="FF0000"/>
                  <w:rPrChange w:id="1447" w:author="Steve Morgan (DATA PLATFORM CSA)" w:date="2019-08-30T12:19:00Z">
                    <w:rPr>
                      <w:color w:val="FF0000"/>
                    </w:rPr>
                  </w:rPrChange>
                </w:rPr>
                <w:t>Demo@pass1234567</w:t>
              </w:r>
            </w:ins>
          </w:p>
          <w:p w14:paraId="50F7CA92" w14:textId="77777777" w:rsidR="002243DA" w:rsidRDefault="002243DA" w:rsidP="00C92F98"/>
          <w:p w14:paraId="7806AAB6" w14:textId="77777777" w:rsidR="00842C4A" w:rsidRDefault="00842C4A" w:rsidP="00EF093D">
            <w:pPr>
              <w:rPr>
                <w:ins w:id="1448" w:author="Steve Morgan (DATA PLATFORM CSA)" w:date="2019-08-30T13:06:00Z"/>
              </w:rPr>
            </w:pPr>
          </w:p>
          <w:p w14:paraId="405E6426" w14:textId="5D6EA040" w:rsidR="00B3171C" w:rsidRDefault="00B3171C" w:rsidP="00EF093D"/>
        </w:tc>
        <w:tc>
          <w:tcPr>
            <w:tcW w:w="7796" w:type="dxa"/>
            <w:vAlign w:val="center"/>
            <w:tcPrChange w:id="1449" w:author="Steve Morgan (DATA PLATFORM CSA)" w:date="2019-08-30T13:06:00Z">
              <w:tcPr>
                <w:tcW w:w="8931" w:type="dxa"/>
              </w:tcPr>
            </w:tcPrChange>
          </w:tcPr>
          <w:p w14:paraId="1C942FBF" w14:textId="77777777" w:rsidR="00842C4A" w:rsidDel="00B3171C" w:rsidRDefault="005856F2">
            <w:pPr>
              <w:jc w:val="center"/>
              <w:rPr>
                <w:del w:id="1450" w:author="Steve Morgan (DATA PLATFORM CSA)" w:date="2019-08-30T13:06:00Z"/>
                <w:noProof/>
              </w:rPr>
            </w:pPr>
            <w:r>
              <w:rPr>
                <w:noProof/>
              </w:rPr>
              <w:drawing>
                <wp:inline distT="0" distB="0" distL="0" distR="0" wp14:anchorId="5AF3FC5B" wp14:editId="5007FC80">
                  <wp:extent cx="4773205" cy="2993366"/>
                  <wp:effectExtent l="0" t="0" r="889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92" cy="299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4CB58" w14:textId="7C45CB46" w:rsidR="00826CDF" w:rsidRDefault="00826CDF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51" w:author="Steve Morgan (DATA PLATFORM CSA)" w:date="2019-08-30T13:06:00Z">
              <w:tcPr>
                <w:tcW w:w="3032" w:type="dxa"/>
              </w:tcPr>
            </w:tcPrChange>
          </w:tcPr>
          <w:p w14:paraId="046991AA" w14:textId="77777777" w:rsidR="00842C4A" w:rsidRDefault="00842C4A" w:rsidP="00EF093D"/>
        </w:tc>
      </w:tr>
      <w:tr w:rsidR="00842C4A" w14:paraId="740C024D" w14:textId="77777777" w:rsidTr="000F4632">
        <w:tc>
          <w:tcPr>
            <w:tcW w:w="3114" w:type="dxa"/>
            <w:tcPrChange w:id="1452" w:author="Steve Morgan (DATA PLATFORM CSA)" w:date="2019-08-30T12:49:00Z">
              <w:tcPr>
                <w:tcW w:w="2405" w:type="dxa"/>
              </w:tcPr>
            </w:tcPrChange>
          </w:tcPr>
          <w:p w14:paraId="05C761BA" w14:textId="0C35C5D3" w:rsidR="00826CDF" w:rsidRPr="0071476C" w:rsidDel="000755C0" w:rsidRDefault="00826CDF" w:rsidP="00826CDF">
            <w:pPr>
              <w:rPr>
                <w:del w:id="1453" w:author="Steve Morgan (DATA PLATFORM CSA)" w:date="2019-08-30T12:22:00Z"/>
                <w:b/>
              </w:rPr>
            </w:pPr>
            <w:r w:rsidRPr="0071476C">
              <w:rPr>
                <w:b/>
              </w:rPr>
              <w:t>Step 5</w:t>
            </w:r>
            <w:r>
              <w:rPr>
                <w:b/>
              </w:rPr>
              <w:t>d</w:t>
            </w:r>
            <w:ins w:id="1454" w:author="Steve Morgan (DATA PLATFORM CSA)" w:date="2019-08-30T12:22:00Z">
              <w:r w:rsidR="000755C0">
                <w:rPr>
                  <w:b/>
                </w:rPr>
                <w:t xml:space="preserve">: </w:t>
              </w:r>
            </w:ins>
          </w:p>
          <w:p w14:paraId="4CFCE22E" w14:textId="35DC3650" w:rsidR="00826CDF" w:rsidRPr="001227D6" w:rsidRDefault="00826CDF" w:rsidP="00826CDF">
            <w:pPr>
              <w:rPr>
                <w:b/>
              </w:rPr>
            </w:pPr>
            <w:r w:rsidRPr="001227D6">
              <w:rPr>
                <w:b/>
              </w:rPr>
              <w:t>Configure migration Settings</w:t>
            </w:r>
          </w:p>
          <w:p w14:paraId="5C1C60BF" w14:textId="52B73AF8" w:rsidR="00DC3269" w:rsidRPr="000755C0" w:rsidRDefault="00DC3269" w:rsidP="00826CDF">
            <w:pPr>
              <w:rPr>
                <w:b/>
                <w:i/>
                <w:iCs/>
                <w:rPrChange w:id="1455" w:author="Steve Morgan (DATA PLATFORM CSA)" w:date="2019-08-30T12:22:00Z">
                  <w:rPr>
                    <w:b/>
                  </w:rPr>
                </w:rPrChange>
              </w:rPr>
            </w:pPr>
            <w:r w:rsidRPr="000755C0">
              <w:rPr>
                <w:b/>
                <w:i/>
                <w:iCs/>
                <w:rPrChange w:id="1456" w:author="Steve Morgan (DATA PLATFORM CSA)" w:date="2019-08-30T12:22:00Z">
                  <w:rPr>
                    <w:b/>
                  </w:rPr>
                </w:rPrChange>
              </w:rPr>
              <w:t>(Azure storage account settings)</w:t>
            </w:r>
          </w:p>
          <w:p w14:paraId="5A5E194E" w14:textId="66FD9DAD" w:rsidR="00DC3269" w:rsidRDefault="00DC3269" w:rsidP="00826CDF"/>
          <w:p w14:paraId="2A96D59C" w14:textId="415C0910" w:rsidR="00DC3269" w:rsidRDefault="00DC3269" w:rsidP="00826CDF">
            <w:pPr>
              <w:rPr>
                <w:ins w:id="1457" w:author="Steve Morgan (DATA PLATFORM CSA)" w:date="2019-08-30T12:33:00Z"/>
              </w:rPr>
            </w:pPr>
            <w:r>
              <w:t>DMS is an Azure Cloud Service. We have to provide the S</w:t>
            </w:r>
            <w:ins w:id="1458" w:author="Steve Morgan (DATA PLATFORM CSA)" w:date="2019-08-30T12:32:00Z">
              <w:r w:rsidR="00E94DB1">
                <w:t xml:space="preserve">hared Access Signature </w:t>
              </w:r>
            </w:ins>
            <w:del w:id="1459" w:author="Steve Morgan (DATA PLATFORM CSA)" w:date="2019-08-30T12:32:00Z">
              <w:r w:rsidDel="00883B37">
                <w:delText>AS</w:delText>
              </w:r>
              <w:r w:rsidR="008C2012" w:rsidDel="00883B37">
                <w:delText xml:space="preserve"> </w:delText>
              </w:r>
            </w:del>
            <w:r w:rsidR="008C2012">
              <w:t>URI (</w:t>
            </w:r>
            <w:del w:id="1460" w:author="Steve Morgan (DATA PLATFORM CSA)" w:date="2019-08-30T12:32:00Z">
              <w:r w:rsidR="008C2012" w:rsidDel="00883B37">
                <w:delText>key</w:delText>
              </w:r>
            </w:del>
            <w:ins w:id="1461" w:author="Steve Morgan (DATA PLATFORM CSA)" w:date="2019-08-30T12:32:00Z">
              <w:r w:rsidR="00883B37">
                <w:t>SAS URI for short</w:t>
              </w:r>
            </w:ins>
            <w:r w:rsidR="008C2012">
              <w:t>) to permit DMS to upload the backup files</w:t>
            </w:r>
            <w:r w:rsidR="0015655C">
              <w:t>,</w:t>
            </w:r>
            <w:r w:rsidR="008C2012">
              <w:t xml:space="preserve"> from the share </w:t>
            </w:r>
            <w:ins w:id="1462" w:author="Steve Morgan (DATA PLATFORM CSA)" w:date="2019-08-30T12:32:00Z">
              <w:r w:rsidR="00883B37">
                <w:t xml:space="preserve">on the LEGACYSQL2008 host </w:t>
              </w:r>
            </w:ins>
            <w:del w:id="1463" w:author="Steve Morgan (DATA PLATFORM CSA)" w:date="2019-08-30T12:32:00Z">
              <w:r w:rsidR="008C2012" w:rsidDel="00883B37">
                <w:delText xml:space="preserve">in “5c” </w:delText>
              </w:r>
            </w:del>
            <w:r w:rsidR="008C2012">
              <w:t xml:space="preserve">to </w:t>
            </w:r>
            <w:del w:id="1464" w:author="Steve Morgan (DATA PLATFORM CSA)" w:date="2019-08-30T12:32:00Z">
              <w:r w:rsidR="008C2012" w:rsidDel="00505226">
                <w:delText xml:space="preserve">an </w:delText>
              </w:r>
            </w:del>
            <w:r w:rsidR="008C2012">
              <w:t>Azure blob storage</w:t>
            </w:r>
            <w:ins w:id="1465" w:author="Steve Morgan (DATA PLATFORM CSA)" w:date="2019-08-30T12:33:00Z">
              <w:r w:rsidR="00505226">
                <w:t xml:space="preserve">. </w:t>
              </w:r>
            </w:ins>
            <w:del w:id="1466" w:author="Steve Morgan (DATA PLATFORM CSA)" w:date="2019-08-30T12:33:00Z">
              <w:r w:rsidR="008C2012" w:rsidDel="00505226">
                <w:delText>, for subsequent loading into the target.</w:delText>
              </w:r>
            </w:del>
          </w:p>
          <w:p w14:paraId="2C879CA3" w14:textId="77777777" w:rsidR="00505226" w:rsidRDefault="00505226" w:rsidP="00826CDF">
            <w:pPr>
              <w:rPr>
                <w:ins w:id="1467" w:author="Steve Morgan (DATA PLATFORM CSA)" w:date="2019-08-30T12:33:00Z"/>
              </w:rPr>
            </w:pPr>
          </w:p>
          <w:p w14:paraId="760BE850" w14:textId="3A810983" w:rsidR="00505226" w:rsidRDefault="00505226" w:rsidP="00826CDF">
            <w:pPr>
              <w:rPr>
                <w:ins w:id="1468" w:author="Steve Morgan (DATA PLATFORM CSA)" w:date="2019-08-30T12:33:00Z"/>
              </w:rPr>
            </w:pPr>
            <w:ins w:id="1469" w:author="Steve Morgan (DATA PLATFORM CSA)" w:date="2019-08-30T12:33:00Z">
              <w:r>
                <w:t>The SAS URI is provided in the “</w:t>
              </w:r>
              <w:r w:rsidR="00466F71">
                <w:t>Lab and Parameters” doc.</w:t>
              </w:r>
            </w:ins>
          </w:p>
          <w:p w14:paraId="304C82B7" w14:textId="77777777" w:rsidR="00466F71" w:rsidRDefault="00466F71" w:rsidP="00826CDF">
            <w:pPr>
              <w:rPr>
                <w:ins w:id="1470" w:author="Steve Morgan (DATA PLATFORM CSA)" w:date="2019-08-30T12:33:00Z"/>
              </w:rPr>
            </w:pPr>
          </w:p>
          <w:p w14:paraId="69C762F6" w14:textId="77777777" w:rsidR="0029297A" w:rsidRDefault="00466F71" w:rsidP="00466F71">
            <w:ins w:id="1471" w:author="Steve Morgan (DATA PLATFORM CSA)" w:date="2019-08-30T12:33:00Z">
              <w:r>
                <w:t>Enter the SAS URI key</w:t>
              </w:r>
            </w:ins>
            <w:r w:rsidR="0029297A">
              <w:t xml:space="preserve"> located in:</w:t>
            </w:r>
          </w:p>
          <w:p w14:paraId="3DD21D4E" w14:textId="122FEC4D" w:rsidR="0029297A" w:rsidRPr="0029297A" w:rsidRDefault="0029297A" w:rsidP="00466F71">
            <w:pPr>
              <w:rPr>
                <w:b/>
                <w:bCs/>
                <w:color w:val="FF0000"/>
              </w:rPr>
            </w:pPr>
            <w:r w:rsidRPr="0029297A">
              <w:rPr>
                <w:b/>
                <w:bCs/>
                <w:color w:val="FF0000"/>
              </w:rPr>
              <w:t>C:\_SQLHACK_\LABS\01-Data Migration\SASKey.txt</w:t>
            </w:r>
          </w:p>
          <w:p w14:paraId="611856D5" w14:textId="77777777" w:rsidR="0029297A" w:rsidRDefault="0029297A" w:rsidP="00466F71"/>
          <w:p w14:paraId="5647DCB2" w14:textId="40BB00BE" w:rsidR="00466F71" w:rsidDel="00466F71" w:rsidRDefault="00466F71">
            <w:pPr>
              <w:rPr>
                <w:del w:id="1472" w:author="Steve Morgan (DATA PLATFORM CSA)" w:date="2019-08-30T12:33:00Z"/>
              </w:rPr>
            </w:pPr>
            <w:ins w:id="1473" w:author="Steve Morgan (DATA PLATFORM CSA)" w:date="2019-08-30T12:33:00Z">
              <w:r>
                <w:t xml:space="preserve"> and click </w:t>
              </w:r>
            </w:ins>
          </w:p>
          <w:p w14:paraId="45DD8D3F" w14:textId="2B02AE19" w:rsidR="0015655C" w:rsidDel="00466F71" w:rsidRDefault="0015655C">
            <w:pPr>
              <w:rPr>
                <w:del w:id="1474" w:author="Steve Morgan (DATA PLATFORM CSA)" w:date="2019-08-30T12:33:00Z"/>
              </w:rPr>
            </w:pPr>
          </w:p>
          <w:p w14:paraId="452B4550" w14:textId="40EE4F8D" w:rsidR="001227D6" w:rsidRDefault="001227D6" w:rsidP="00466F71">
            <w:pPr>
              <w:rPr>
                <w:ins w:id="1475" w:author="Steve Morgan (DATA PLATFORM CSA)" w:date="2019-08-30T12:34:00Z"/>
              </w:rPr>
            </w:pPr>
            <w:del w:id="1476" w:author="Steve Morgan (DATA PLATFORM CSA)" w:date="2019-08-30T12:33:00Z">
              <w:r w:rsidDel="00466F71">
                <w:delText xml:space="preserve">Select </w:delText>
              </w:r>
            </w:del>
            <w:r>
              <w:t>‘</w:t>
            </w:r>
            <w:r w:rsidRPr="0015655C">
              <w:rPr>
                <w:b/>
                <w:color w:val="4472C4" w:themeColor="accent1"/>
              </w:rPr>
              <w:t>Save</w:t>
            </w:r>
            <w:r>
              <w:t>’</w:t>
            </w:r>
            <w:ins w:id="1477" w:author="Steve Morgan (DATA PLATFORM CSA)" w:date="2019-08-30T12:34:00Z">
              <w:r w:rsidR="006F2D55">
                <w:t>.</w:t>
              </w:r>
            </w:ins>
          </w:p>
          <w:p w14:paraId="5E26D16D" w14:textId="3CF5F4D3" w:rsidR="007448B8" w:rsidRDefault="006F2D55" w:rsidP="007448B8">
            <w:pPr>
              <w:rPr>
                <w:ins w:id="1478" w:author="Steve Morgan (DATA PLATFORM CSA)" w:date="2019-08-30T12:56:00Z"/>
              </w:rPr>
            </w:pPr>
            <w:ins w:id="1479" w:author="Steve Morgan (DATA PLATFORM CSA)" w:date="2019-08-30T12:35:00Z">
              <w:r>
                <w:t>This will perform a connection test</w:t>
              </w:r>
            </w:ins>
            <w:ins w:id="1480" w:author="Steve Morgan (DATA PLATFORM CSA)" w:date="2019-08-30T12:56:00Z">
              <w:r w:rsidR="007448B8">
                <w:t xml:space="preserve"> and if successful will display the Migration Summary blade.</w:t>
              </w:r>
            </w:ins>
          </w:p>
          <w:p w14:paraId="030232C2" w14:textId="4CE3E722" w:rsidR="006F2D55" w:rsidRDefault="006F2D55" w:rsidP="006F2D55">
            <w:pPr>
              <w:rPr>
                <w:ins w:id="1481" w:author="Steve Morgan (DATA PLATFORM CSA)" w:date="2019-08-30T12:35:00Z"/>
              </w:rPr>
            </w:pPr>
          </w:p>
          <w:p w14:paraId="5CF05ACE" w14:textId="77777777" w:rsidR="006F2D55" w:rsidRDefault="006F2D55"/>
          <w:p w14:paraId="79512BB8" w14:textId="15F57CF4" w:rsidR="00842C4A" w:rsidRDefault="00842C4A" w:rsidP="00A2193C"/>
        </w:tc>
        <w:tc>
          <w:tcPr>
            <w:tcW w:w="7796" w:type="dxa"/>
            <w:vAlign w:val="center"/>
            <w:tcPrChange w:id="1482" w:author="Steve Morgan (DATA PLATFORM CSA)" w:date="2019-08-30T12:49:00Z">
              <w:tcPr>
                <w:tcW w:w="8931" w:type="dxa"/>
              </w:tcPr>
            </w:tcPrChange>
          </w:tcPr>
          <w:p w14:paraId="257AF7D7" w14:textId="33591E57" w:rsidR="00842C4A" w:rsidRDefault="00A2193C">
            <w:pPr>
              <w:jc w:val="center"/>
              <w:rPr>
                <w:noProof/>
              </w:rPr>
            </w:pPr>
            <w:del w:id="1483" w:author="Steve Morgan (DATA PLATFORM CSA)" w:date="2019-08-30T12:49:00Z">
              <w:r w:rsidDel="00F3724C">
                <w:rPr>
                  <w:noProof/>
                </w:rPr>
                <w:drawing>
                  <wp:inline distT="0" distB="0" distL="0" distR="0" wp14:anchorId="60716EC2" wp14:editId="3266A8CD">
                    <wp:extent cx="5357495" cy="4478020"/>
                    <wp:effectExtent l="0" t="0" r="0" b="0"/>
                    <wp:docPr id="169" name="Picture 16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57495" cy="44780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484" w:author="Steve Morgan (DATA PLATFORM CSA)" w:date="2019-08-30T12:49:00Z">
              <w:r w:rsidR="00F3724C" w:rsidRPr="00F3724C">
                <w:rPr>
                  <w:noProof/>
                </w:rPr>
                <w:drawing>
                  <wp:inline distT="0" distB="0" distL="0" distR="0" wp14:anchorId="045CF735" wp14:editId="1CB805A7">
                    <wp:extent cx="4839552" cy="3102844"/>
                    <wp:effectExtent l="0" t="0" r="0" b="2540"/>
                    <wp:docPr id="1904639471" name="Picture 19046394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5219" cy="31257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A072456" w14:textId="78A678F3" w:rsidR="00A2193C" w:rsidRDefault="00A2193C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485" w:author="Steve Morgan (DATA PLATFORM CSA)" w:date="2019-08-30T12:49:00Z">
              <w:tcPr>
                <w:tcW w:w="3032" w:type="dxa"/>
              </w:tcPr>
            </w:tcPrChange>
          </w:tcPr>
          <w:p w14:paraId="06A8FE41" w14:textId="77777777" w:rsidR="00F33749" w:rsidRDefault="00F33749" w:rsidP="00EF093D">
            <w:pPr>
              <w:rPr>
                <w:ins w:id="1486" w:author="Steve Morgan (DATA PLATFORM CSA)" w:date="2019-08-30T12:23:00Z"/>
              </w:rPr>
            </w:pPr>
          </w:p>
          <w:p w14:paraId="3F09BFB3" w14:textId="1B69C399" w:rsidR="00842C4A" w:rsidRDefault="00150D1A" w:rsidP="00EF093D">
            <w:ins w:id="1487" w:author="Steve Morgan (DATA PLATFORM CSA)" w:date="2019-08-30T12:22:00Z">
              <w:r>
                <w:t>Once DMS has taken backups of the databases to be migrated it needs to move th</w:t>
              </w:r>
            </w:ins>
            <w:ins w:id="1488" w:author="Steve Morgan (DATA PLATFORM CSA)" w:date="2019-08-30T12:23:00Z">
              <w:r w:rsidR="002D2401">
                <w:t>e</w:t>
              </w:r>
            </w:ins>
            <w:ins w:id="1489" w:author="Steve Morgan (DATA PLATFORM CSA)" w:date="2019-08-30T12:22:00Z">
              <w:r>
                <w:t>se backups to Azure storage</w:t>
              </w:r>
            </w:ins>
            <w:ins w:id="1490" w:author="Steve Morgan (DATA PLATFORM CSA)" w:date="2019-08-30T12:23:00Z">
              <w:r w:rsidR="002D2401">
                <w:t>. This is</w:t>
              </w:r>
            </w:ins>
            <w:ins w:id="1491" w:author="Steve Morgan (DATA PLATFORM CSA)" w:date="2019-08-30T12:22:00Z">
              <w:r>
                <w:t xml:space="preserve"> so the </w:t>
              </w:r>
            </w:ins>
            <w:ins w:id="1492" w:author="Steve Morgan (DATA PLATFORM CSA)" w:date="2019-08-30T12:23:00Z">
              <w:r>
                <w:t xml:space="preserve">target </w:t>
              </w:r>
            </w:ins>
            <w:ins w:id="1493" w:author="Steve Morgan (DATA PLATFORM CSA)" w:date="2019-08-30T12:22:00Z">
              <w:r>
                <w:t>SQL Managed In</w:t>
              </w:r>
            </w:ins>
            <w:ins w:id="1494" w:author="Steve Morgan (DATA PLATFORM CSA)" w:date="2019-08-30T12:23:00Z">
              <w:r>
                <w:t>stance</w:t>
              </w:r>
              <w:r w:rsidR="00F33749">
                <w:t xml:space="preserve"> can access them to restore them.</w:t>
              </w:r>
            </w:ins>
          </w:p>
        </w:tc>
      </w:tr>
      <w:tr w:rsidR="00842C4A" w14:paraId="4B23FC71" w14:textId="77777777" w:rsidTr="000F4632">
        <w:tc>
          <w:tcPr>
            <w:tcW w:w="3114" w:type="dxa"/>
            <w:tcPrChange w:id="1495" w:author="Steve Morgan (DATA PLATFORM CSA)" w:date="2019-08-30T10:28:00Z">
              <w:tcPr>
                <w:tcW w:w="2405" w:type="dxa"/>
              </w:tcPr>
            </w:tcPrChange>
          </w:tcPr>
          <w:p w14:paraId="0F11349B" w14:textId="61A88C2E" w:rsidR="00842C4A" w:rsidDel="00061DE2" w:rsidRDefault="003A5391" w:rsidP="00EF093D">
            <w:pPr>
              <w:rPr>
                <w:del w:id="1496" w:author="Steve Morgan (DATA PLATFORM CSA)" w:date="2019-08-30T12:54:00Z"/>
                <w:b/>
              </w:rPr>
            </w:pPr>
            <w:r w:rsidRPr="003A5391">
              <w:rPr>
                <w:b/>
              </w:rPr>
              <w:t>STEP 5e</w:t>
            </w:r>
            <w:ins w:id="1497" w:author="Steve Morgan (DATA PLATFORM CSA)" w:date="2019-08-30T12:54:00Z">
              <w:r w:rsidR="00061DE2">
                <w:rPr>
                  <w:b/>
                </w:rPr>
                <w:t>:</w:t>
              </w:r>
            </w:ins>
          </w:p>
          <w:p w14:paraId="34C1B524" w14:textId="1A169994" w:rsidR="001227D6" w:rsidRDefault="00061DE2" w:rsidP="00EF093D">
            <w:pPr>
              <w:rPr>
                <w:b/>
              </w:rPr>
            </w:pPr>
            <w:ins w:id="1498" w:author="Steve Morgan (DATA PLATFORM CSA)" w:date="2019-08-30T12:54:00Z">
              <w:r>
                <w:rPr>
                  <w:b/>
                </w:rPr>
                <w:t xml:space="preserve"> </w:t>
              </w:r>
            </w:ins>
            <w:r w:rsidR="001227D6">
              <w:rPr>
                <w:b/>
              </w:rPr>
              <w:t>Configure migration settings</w:t>
            </w:r>
          </w:p>
          <w:p w14:paraId="5EA41D6F" w14:textId="4D497BE6" w:rsidR="001227D6" w:rsidRPr="00061DE2" w:rsidRDefault="001227D6" w:rsidP="00EF093D">
            <w:pPr>
              <w:rPr>
                <w:b/>
                <w:i/>
                <w:iCs/>
                <w:rPrChange w:id="1499" w:author="Steve Morgan (DATA PLATFORM CSA)" w:date="2019-08-30T12:54:00Z">
                  <w:rPr>
                    <w:b/>
                  </w:rPr>
                </w:rPrChange>
              </w:rPr>
            </w:pPr>
            <w:r w:rsidRPr="00061DE2">
              <w:rPr>
                <w:b/>
                <w:i/>
                <w:iCs/>
                <w:rPrChange w:id="1500" w:author="Steve Morgan (DATA PLATFORM CSA)" w:date="2019-08-30T12:54:00Z">
                  <w:rPr>
                    <w:b/>
                  </w:rPr>
                </w:rPrChange>
              </w:rPr>
              <w:t>(Migration Summary)</w:t>
            </w:r>
          </w:p>
          <w:p w14:paraId="096F4C4F" w14:textId="77777777" w:rsidR="003A5391" w:rsidRDefault="003A5391" w:rsidP="00EF093D"/>
          <w:p w14:paraId="741BF31D" w14:textId="44756CA2" w:rsidR="003A5391" w:rsidRDefault="00E76B5B" w:rsidP="00EF093D">
            <w:r>
              <w:t xml:space="preserve">DMS displays the </w:t>
            </w:r>
            <w:ins w:id="1501" w:author="Steve Morgan (DATA PLATFORM CSA)" w:date="2019-08-30T12:54:00Z">
              <w:r w:rsidR="007C2FD5">
                <w:t xml:space="preserve">migration </w:t>
              </w:r>
            </w:ins>
            <w:r>
              <w:t>configuration</w:t>
            </w:r>
            <w:ins w:id="1502" w:author="Steve Morgan (DATA PLATFORM CSA)" w:date="2019-08-30T12:57:00Z">
              <w:r w:rsidR="00076384">
                <w:t xml:space="preserve"> settings</w:t>
              </w:r>
            </w:ins>
            <w:del w:id="1503" w:author="Steve Morgan (DATA PLATFORM CSA)" w:date="2019-08-30T12:54:00Z">
              <w:r w:rsidDel="007C2FD5">
                <w:delText xml:space="preserve"> settings</w:delText>
              </w:r>
            </w:del>
            <w:r w:rsidR="00832621">
              <w:t>.</w:t>
            </w:r>
          </w:p>
          <w:p w14:paraId="1AED9DDC" w14:textId="77777777" w:rsidR="00832621" w:rsidRDefault="00832621" w:rsidP="00EF093D">
            <w:pPr>
              <w:rPr>
                <w:ins w:id="1504" w:author="Steve Morgan (DATA PLATFORM CSA)" w:date="2019-08-30T12:54:00Z"/>
              </w:rPr>
            </w:pPr>
          </w:p>
          <w:p w14:paraId="6098D724" w14:textId="78A9A91E" w:rsidR="007C2FD5" w:rsidRDefault="007C2FD5" w:rsidP="00EF093D">
            <w:ins w:id="1505" w:author="Steve Morgan (DATA PLATFORM CSA)" w:date="2019-08-30T12:54:00Z">
              <w:r>
                <w:t>Now we need to use these setting</w:t>
              </w:r>
            </w:ins>
            <w:ins w:id="1506" w:author="Steve Morgan (DATA PLATFORM CSA)" w:date="2019-08-30T12:57:00Z">
              <w:r w:rsidR="00076384">
                <w:t>s</w:t>
              </w:r>
            </w:ins>
            <w:ins w:id="1507" w:author="Steve Morgan (DATA PLATFORM CSA)" w:date="2019-08-30T12:54:00Z">
              <w:r>
                <w:t xml:space="preserve"> to </w:t>
              </w:r>
              <w:proofErr w:type="gramStart"/>
              <w:r>
                <w:t>actually perform</w:t>
              </w:r>
              <w:proofErr w:type="gramEnd"/>
              <w:r>
                <w:t xml:space="preserve"> </w:t>
              </w:r>
            </w:ins>
            <w:ins w:id="1508" w:author="Steve Morgan (DATA PLATFORM CSA)" w:date="2019-08-30T12:57:00Z">
              <w:r w:rsidR="00076384">
                <w:t>a</w:t>
              </w:r>
            </w:ins>
            <w:ins w:id="1509" w:author="Steve Morgan (DATA PLATFORM CSA)" w:date="2019-08-30T12:54:00Z">
              <w:r>
                <w:t xml:space="preserve"> migration.</w:t>
              </w:r>
            </w:ins>
            <w:ins w:id="1510" w:author="Steve Morgan (DATA PLATFORM CSA)" w:date="2019-08-30T12:55:00Z">
              <w:r w:rsidR="00EC5686">
                <w:t xml:space="preserve"> To do this we create </w:t>
              </w:r>
            </w:ins>
          </w:p>
          <w:p w14:paraId="2D267DA0" w14:textId="77777777" w:rsidR="00F15FAA" w:rsidRDefault="0058364D" w:rsidP="00EF093D">
            <w:pPr>
              <w:rPr>
                <w:ins w:id="1511" w:author="Steve Morgan (DATA PLATFORM CSA)" w:date="2019-08-30T12:57:00Z"/>
              </w:rPr>
            </w:pPr>
            <w:ins w:id="1512" w:author="Steve Morgan (DATA PLATFORM CSA)" w:date="2019-08-30T12:56:00Z">
              <w:r>
                <w:t>a</w:t>
              </w:r>
            </w:ins>
            <w:ins w:id="1513" w:author="Steve Morgan (DATA PLATFORM CSA)" w:date="2019-08-30T12:55:00Z">
              <w:r w:rsidR="00EC5686">
                <w:t>n “Activity”</w:t>
              </w:r>
            </w:ins>
            <w:ins w:id="1514" w:author="Steve Morgan (DATA PLATFORM CSA)" w:date="2019-08-30T12:56:00Z">
              <w:r w:rsidR="007448B8">
                <w:t>.</w:t>
              </w:r>
              <w:r>
                <w:t xml:space="preserve"> </w:t>
              </w:r>
            </w:ins>
          </w:p>
          <w:p w14:paraId="0F2C23FE" w14:textId="77777777" w:rsidR="00F15FAA" w:rsidRDefault="00F15FAA" w:rsidP="00EF093D">
            <w:pPr>
              <w:rPr>
                <w:ins w:id="1515" w:author="Steve Morgan (DATA PLATFORM CSA)" w:date="2019-08-30T12:57:00Z"/>
              </w:rPr>
            </w:pPr>
          </w:p>
          <w:p w14:paraId="22D4205F" w14:textId="3549C705" w:rsidR="00F15FAA" w:rsidRDefault="00F15FAA" w:rsidP="00EF093D">
            <w:pPr>
              <w:rPr>
                <w:ins w:id="1516" w:author="Steve Morgan (DATA PLATFORM CSA)" w:date="2019-08-30T12:57:00Z"/>
              </w:rPr>
            </w:pPr>
            <w:ins w:id="1517" w:author="Steve Morgan (DATA PLATFORM CSA)" w:date="2019-08-30T12:57:00Z">
              <w:r>
                <w:t>Use the following values:</w:t>
              </w:r>
            </w:ins>
          </w:p>
          <w:p w14:paraId="79A2A1D4" w14:textId="77777777" w:rsidR="00F15FAA" w:rsidRDefault="00832621" w:rsidP="00EF093D">
            <w:pPr>
              <w:rPr>
                <w:ins w:id="1518" w:author="Steve Morgan (DATA PLATFORM CSA)" w:date="2019-08-30T12:57:00Z"/>
              </w:rPr>
            </w:pPr>
            <w:del w:id="1519" w:author="Steve Morgan (DATA PLATFORM CSA)" w:date="2019-08-30T12:57:00Z">
              <w:r w:rsidDel="00F15FAA">
                <w:delText>Enter the migration activity name under “</w:delText>
              </w:r>
            </w:del>
          </w:p>
          <w:p w14:paraId="287ADFB6" w14:textId="4C9D98B3" w:rsidR="00832621" w:rsidRDefault="00832621" w:rsidP="00EF093D">
            <w:pPr>
              <w:rPr>
                <w:ins w:id="1520" w:author="Steve Morgan (DATA PLATFORM CSA)" w:date="2019-08-30T12:58:00Z"/>
              </w:rPr>
            </w:pPr>
            <w:r w:rsidRPr="00F15FAA">
              <w:rPr>
                <w:b/>
                <w:bCs/>
                <w:rPrChange w:id="1521" w:author="Steve Morgan (DATA PLATFORM CSA)" w:date="2019-08-30T12:57:00Z">
                  <w:rPr/>
                </w:rPrChange>
              </w:rPr>
              <w:t>Activity Name</w:t>
            </w:r>
            <w:del w:id="1522" w:author="Steve Morgan (DATA PLATFORM CSA)" w:date="2019-08-30T12:58:00Z">
              <w:r w:rsidDel="00F15FAA">
                <w:delText>”.</w:delText>
              </w:r>
            </w:del>
          </w:p>
          <w:p w14:paraId="448430C9" w14:textId="1B6AF21C" w:rsidR="00F15FAA" w:rsidRPr="00743A79" w:rsidRDefault="00F15FAA" w:rsidP="00EF093D">
            <w:pPr>
              <w:rPr>
                <w:b/>
                <w:bCs/>
                <w:color w:val="FF0000"/>
                <w:rPrChange w:id="1523" w:author="Steve Morgan (DATA PLATFORM CSA)" w:date="2019-08-30T12:59:00Z">
                  <w:rPr/>
                </w:rPrChange>
              </w:rPr>
            </w:pPr>
            <w:ins w:id="1524" w:author="Steve Morgan (DATA PLATFORM CSA)" w:date="2019-08-30T12:58:00Z">
              <w:r w:rsidRPr="00743A79">
                <w:rPr>
                  <w:color w:val="FF0000"/>
                </w:rPr>
                <w:t xml:space="preserve">   </w:t>
              </w:r>
              <w:r w:rsidR="00D53D2A" w:rsidRPr="00743A79">
                <w:rPr>
                  <w:color w:val="FF0000"/>
                </w:rPr>
                <w:t xml:space="preserve"> </w:t>
              </w:r>
            </w:ins>
            <w:ins w:id="1525" w:author="Steve Morgan (DATA PLATFORM CSA)" w:date="2019-08-30T12:59:00Z">
              <w:r w:rsidR="00D53D2A" w:rsidRPr="00743A79">
                <w:rPr>
                  <w:b/>
                  <w:bCs/>
                  <w:color w:val="FF0000"/>
                </w:rPr>
                <w:t>w</w:t>
              </w:r>
            </w:ins>
            <w:ins w:id="1526" w:author="Steve Morgan (DATA PLATFORM CSA)" w:date="2019-08-30T12:58:00Z">
              <w:r w:rsidR="00140C59" w:rsidRPr="00743A79">
                <w:rPr>
                  <w:b/>
                  <w:bCs/>
                  <w:color w:val="FF0000"/>
                  <w:rPrChange w:id="1527" w:author="Steve Morgan (DATA PLATFORM CSA)" w:date="2019-08-30T12:59:00Z">
                    <w:rPr/>
                  </w:rPrChange>
                </w:rPr>
                <w:t>orkshop_migration_1</w:t>
              </w:r>
            </w:ins>
          </w:p>
          <w:p w14:paraId="49FCEAE5" w14:textId="7FA8ED19" w:rsidR="00832621" w:rsidRPr="00E21D54" w:rsidRDefault="00D53D2A">
            <w:pPr>
              <w:spacing w:before="120"/>
              <w:rPr>
                <w:ins w:id="1528" w:author="Steve Morgan (DATA PLATFORM CSA)" w:date="2019-08-30T12:58:00Z"/>
                <w:b/>
                <w:bCs/>
                <w:rPrChange w:id="1529" w:author="Steve Morgan (DATA PLATFORM CSA)" w:date="2019-08-30T12:59:00Z">
                  <w:rPr>
                    <w:ins w:id="1530" w:author="Steve Morgan (DATA PLATFORM CSA)" w:date="2019-08-30T12:58:00Z"/>
                  </w:rPr>
                </w:rPrChange>
              </w:rPr>
              <w:pPrChange w:id="1531" w:author="Steve Morgan (DATA PLATFORM CSA)" w:date="2019-08-30T13:00:00Z">
                <w:pPr/>
              </w:pPrChange>
            </w:pPr>
            <w:ins w:id="1532" w:author="Steve Morgan (DATA PLATFORM CSA)" w:date="2019-08-30T12:58:00Z">
              <w:r w:rsidRPr="00E21D54">
                <w:rPr>
                  <w:b/>
                  <w:bCs/>
                  <w:rPrChange w:id="1533" w:author="Steve Morgan (DATA PLATFORM CSA)" w:date="2019-08-30T12:59:00Z">
                    <w:rPr/>
                  </w:rPrChange>
                </w:rPr>
                <w:t>Validation option:</w:t>
              </w:r>
            </w:ins>
          </w:p>
          <w:p w14:paraId="3405248A" w14:textId="4457A0B1" w:rsidR="00D53D2A" w:rsidDel="00D53D2A" w:rsidRDefault="00D53D2A" w:rsidP="00EF093D">
            <w:pPr>
              <w:rPr>
                <w:del w:id="1534" w:author="Steve Morgan (DATA PLATFORM CSA)" w:date="2019-08-30T12:58:00Z"/>
              </w:rPr>
            </w:pPr>
          </w:p>
          <w:p w14:paraId="5A6F19B0" w14:textId="066AADA2" w:rsidR="00832621" w:rsidDel="00D53D2A" w:rsidRDefault="00832621" w:rsidP="00EF093D">
            <w:pPr>
              <w:rPr>
                <w:del w:id="1535" w:author="Steve Morgan (DATA PLATFORM CSA)" w:date="2019-08-30T12:58:00Z"/>
              </w:rPr>
            </w:pPr>
            <w:del w:id="1536" w:author="Steve Morgan (DATA PLATFORM CSA)" w:date="2019-08-30T12:58:00Z">
              <w:r w:rsidDel="00D53D2A">
                <w:delText xml:space="preserve">Select </w:delText>
              </w:r>
              <w:r w:rsidR="00785854" w:rsidDel="00D53D2A">
                <w:delText>‘</w:delText>
              </w:r>
              <w:r w:rsidR="00785854" w:rsidRPr="00785854" w:rsidDel="00D53D2A">
                <w:rPr>
                  <w:b/>
                  <w:color w:val="4472C4" w:themeColor="accent1"/>
                </w:rPr>
                <w:delText>Validation option</w:delText>
              </w:r>
              <w:r w:rsidR="00785854" w:rsidDel="00D53D2A">
                <w:delText>’</w:delText>
              </w:r>
            </w:del>
          </w:p>
          <w:p w14:paraId="79143403" w14:textId="4593DD4B" w:rsidR="00785854" w:rsidDel="00D53D2A" w:rsidRDefault="00785854" w:rsidP="00EF093D">
            <w:pPr>
              <w:rPr>
                <w:del w:id="1537" w:author="Steve Morgan (DATA PLATFORM CSA)" w:date="2019-08-30T12:58:00Z"/>
              </w:rPr>
            </w:pPr>
          </w:p>
          <w:p w14:paraId="0F9A8ADE" w14:textId="6AA10C53" w:rsidR="00785854" w:rsidRPr="00743A79" w:rsidRDefault="00785854" w:rsidP="00EF093D">
            <w:pPr>
              <w:rPr>
                <w:color w:val="FF0000"/>
              </w:rPr>
            </w:pPr>
            <w:del w:id="1538" w:author="Steve Morgan (DATA PLATFORM CSA)" w:date="2019-08-30T12:58:00Z">
              <w:r w:rsidRPr="00743A79" w:rsidDel="00D53D2A">
                <w:rPr>
                  <w:color w:val="FF0000"/>
                </w:rPr>
                <w:delText>Select ‘</w:delText>
              </w:r>
            </w:del>
            <w:ins w:id="1539" w:author="Steve Morgan (DATA PLATFORM CSA)" w:date="2019-08-30T12:58:00Z">
              <w:r w:rsidR="00D53D2A" w:rsidRPr="00743A79">
                <w:rPr>
                  <w:color w:val="FF0000"/>
                </w:rPr>
                <w:t xml:space="preserve">    </w:t>
              </w:r>
            </w:ins>
            <w:r w:rsidR="00B45288" w:rsidRPr="00743A79">
              <w:rPr>
                <w:b/>
                <w:color w:val="FF0000"/>
              </w:rPr>
              <w:t>Validate my database(s)</w:t>
            </w:r>
            <w:r w:rsidR="00B45288" w:rsidRPr="00743A79">
              <w:rPr>
                <w:color w:val="FF0000"/>
              </w:rPr>
              <w:t>’</w:t>
            </w:r>
          </w:p>
          <w:p w14:paraId="1EB2ADEF" w14:textId="77777777" w:rsidR="00B45288" w:rsidRDefault="00B45288" w:rsidP="00EF093D"/>
          <w:p w14:paraId="31DDB90B" w14:textId="30ED2986" w:rsidR="00B45288" w:rsidRDefault="00B45288" w:rsidP="00EF093D">
            <w:r>
              <w:t xml:space="preserve">Select </w:t>
            </w:r>
            <w:r w:rsidR="00894647">
              <w:t>‘</w:t>
            </w:r>
            <w:r w:rsidR="00894647" w:rsidRPr="00894647">
              <w:rPr>
                <w:b/>
                <w:color w:val="4472C4" w:themeColor="accent1"/>
              </w:rPr>
              <w:t>Save</w:t>
            </w:r>
            <w:r w:rsidR="00894647">
              <w:t>’</w:t>
            </w:r>
          </w:p>
        </w:tc>
        <w:tc>
          <w:tcPr>
            <w:tcW w:w="7796" w:type="dxa"/>
            <w:tcPrChange w:id="1540" w:author="Steve Morgan (DATA PLATFORM CSA)" w:date="2019-08-30T10:28:00Z">
              <w:tcPr>
                <w:tcW w:w="8931" w:type="dxa"/>
              </w:tcPr>
            </w:tcPrChange>
          </w:tcPr>
          <w:p w14:paraId="08A00A90" w14:textId="77777777" w:rsidR="00842C4A" w:rsidRDefault="006755BD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C6CDC" wp14:editId="28E8E706">
                  <wp:extent cx="5534025" cy="3622675"/>
                  <wp:effectExtent l="0" t="0" r="952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0AFAB" w14:textId="0B8857E1" w:rsidR="006755BD" w:rsidRDefault="006755BD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41" w:author="Steve Morgan (DATA PLATFORM CSA)" w:date="2019-08-30T10:28:00Z">
              <w:tcPr>
                <w:tcW w:w="3032" w:type="dxa"/>
              </w:tcPr>
            </w:tcPrChange>
          </w:tcPr>
          <w:p w14:paraId="752FF056" w14:textId="77777777" w:rsidR="00842C4A" w:rsidRDefault="00842C4A" w:rsidP="00EF093D"/>
        </w:tc>
      </w:tr>
      <w:tr w:rsidR="00842C4A" w14:paraId="2065E492" w14:textId="77777777" w:rsidTr="000F4632">
        <w:tc>
          <w:tcPr>
            <w:tcW w:w="3114" w:type="dxa"/>
            <w:tcPrChange w:id="1542" w:author="Steve Morgan (DATA PLATFORM CSA)" w:date="2019-08-30T10:28:00Z">
              <w:tcPr>
                <w:tcW w:w="2405" w:type="dxa"/>
              </w:tcPr>
            </w:tcPrChange>
          </w:tcPr>
          <w:p w14:paraId="5110C825" w14:textId="21110782" w:rsidR="00842C4A" w:rsidRPr="00117BB3" w:rsidDel="00117BB3" w:rsidRDefault="005B29C6" w:rsidP="001227D6">
            <w:pPr>
              <w:rPr>
                <w:del w:id="1543" w:author="Steve Morgan (DATA PLATFORM CSA)" w:date="2019-08-30T13:07:00Z"/>
                <w:b/>
                <w:bCs/>
                <w:rPrChange w:id="1544" w:author="Steve Morgan (DATA PLATFORM CSA)" w:date="2019-08-30T13:07:00Z">
                  <w:rPr>
                    <w:del w:id="1545" w:author="Steve Morgan (DATA PLATFORM CSA)" w:date="2019-08-30T13:07:00Z"/>
                  </w:rPr>
                </w:rPrChange>
              </w:rPr>
            </w:pPr>
            <w:r w:rsidRPr="00117BB3">
              <w:rPr>
                <w:b/>
                <w:bCs/>
                <w:rPrChange w:id="1546" w:author="Steve Morgan (DATA PLATFORM CSA)" w:date="2019-08-30T13:07:00Z">
                  <w:rPr/>
                </w:rPrChange>
              </w:rPr>
              <w:t>STEP 5f</w:t>
            </w:r>
            <w:ins w:id="1547" w:author="Steve Morgan (DATA PLATFORM CSA)" w:date="2019-08-30T13:07:00Z">
              <w:r w:rsidR="00117BB3">
                <w:rPr>
                  <w:b/>
                  <w:bCs/>
                </w:rPr>
                <w:t xml:space="preserve">: </w:t>
              </w:r>
            </w:ins>
          </w:p>
          <w:p w14:paraId="15E6ED6C" w14:textId="77777777" w:rsidR="005B29C6" w:rsidRDefault="00F40921" w:rsidP="001227D6">
            <w:pPr>
              <w:rPr>
                <w:ins w:id="1548" w:author="Steve Morgan (DATA PLATFORM CSA)" w:date="2019-08-30T13:07:00Z"/>
                <w:b/>
                <w:bCs/>
              </w:rPr>
            </w:pPr>
            <w:r w:rsidRPr="00117BB3">
              <w:rPr>
                <w:b/>
                <w:bCs/>
                <w:rPrChange w:id="1549" w:author="Steve Morgan (DATA PLATFORM CSA)" w:date="2019-08-30T13:07:00Z">
                  <w:rPr/>
                </w:rPrChange>
              </w:rPr>
              <w:t>Migration Summary</w:t>
            </w:r>
          </w:p>
          <w:p w14:paraId="7E0DC1DF" w14:textId="2833B5C6" w:rsidR="00117BB3" w:rsidRPr="00117BB3" w:rsidRDefault="00117BB3" w:rsidP="001227D6">
            <w:pPr>
              <w:rPr>
                <w:b/>
                <w:bCs/>
                <w:i/>
                <w:iCs/>
                <w:rPrChange w:id="1550" w:author="Steve Morgan (DATA PLATFORM CSA)" w:date="2019-08-30T13:07:00Z">
                  <w:rPr/>
                </w:rPrChange>
              </w:rPr>
            </w:pPr>
            <w:ins w:id="1551" w:author="Steve Morgan (DATA PLATFORM CSA)" w:date="2019-08-30T13:07:00Z">
              <w:r w:rsidRPr="00117BB3">
                <w:rPr>
                  <w:b/>
                  <w:bCs/>
                  <w:i/>
                  <w:iCs/>
                  <w:rPrChange w:id="1552" w:author="Steve Morgan (DATA PLATFORM CSA)" w:date="2019-08-30T13:07:00Z">
                    <w:rPr>
                      <w:b/>
                      <w:bCs/>
                    </w:rPr>
                  </w:rPrChange>
                </w:rPr>
                <w:t>(run the migration)</w:t>
              </w:r>
            </w:ins>
          </w:p>
          <w:p w14:paraId="44695986" w14:textId="77777777" w:rsidR="00F40921" w:rsidRDefault="00F40921" w:rsidP="001227D6"/>
          <w:p w14:paraId="2CC7FF10" w14:textId="77777777" w:rsidR="00F40921" w:rsidRDefault="00F40921" w:rsidP="001227D6">
            <w:r>
              <w:t>The migration activity is now configured and saved</w:t>
            </w:r>
            <w:r w:rsidR="00D620A9">
              <w:t xml:space="preserve"> and is ready to run.</w:t>
            </w:r>
          </w:p>
          <w:p w14:paraId="43BE7911" w14:textId="77777777" w:rsidR="00D620A9" w:rsidRDefault="00D620A9" w:rsidP="001227D6"/>
          <w:p w14:paraId="60F8C68F" w14:textId="4DA34ADC" w:rsidR="00D620A9" w:rsidRDefault="00D620A9" w:rsidP="001227D6">
            <w:r>
              <w:t>Select ‘</w:t>
            </w:r>
            <w:r w:rsidRPr="00D620A9">
              <w:rPr>
                <w:b/>
                <w:color w:val="4472C4" w:themeColor="accent1"/>
              </w:rPr>
              <w:t>Run migration’</w:t>
            </w:r>
          </w:p>
        </w:tc>
        <w:tc>
          <w:tcPr>
            <w:tcW w:w="7796" w:type="dxa"/>
            <w:tcPrChange w:id="1553" w:author="Steve Morgan (DATA PLATFORM CSA)" w:date="2019-08-30T10:28:00Z">
              <w:tcPr>
                <w:tcW w:w="8931" w:type="dxa"/>
              </w:tcPr>
            </w:tcPrChange>
          </w:tcPr>
          <w:p w14:paraId="6B4F3ADF" w14:textId="77777777" w:rsidR="00842C4A" w:rsidRDefault="006F0DF9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A4D1E" wp14:editId="20ED6AB1">
                  <wp:extent cx="5534025" cy="4664710"/>
                  <wp:effectExtent l="0" t="0" r="9525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466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5123" w14:textId="67B6CFD0" w:rsidR="006F0DF9" w:rsidRDefault="006F0DF9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54" w:author="Steve Morgan (DATA PLATFORM CSA)" w:date="2019-08-30T10:28:00Z">
              <w:tcPr>
                <w:tcW w:w="3032" w:type="dxa"/>
              </w:tcPr>
            </w:tcPrChange>
          </w:tcPr>
          <w:p w14:paraId="18C388DA" w14:textId="77777777" w:rsidR="00842C4A" w:rsidRDefault="00842C4A" w:rsidP="00EF093D"/>
        </w:tc>
      </w:tr>
      <w:tr w:rsidR="00A2193C" w14:paraId="195AB3DA" w14:textId="77777777" w:rsidTr="000F4632">
        <w:tc>
          <w:tcPr>
            <w:tcW w:w="3114" w:type="dxa"/>
            <w:tcPrChange w:id="1555" w:author="Steve Morgan (DATA PLATFORM CSA)" w:date="2019-08-30T10:28:00Z">
              <w:tcPr>
                <w:tcW w:w="2405" w:type="dxa"/>
              </w:tcPr>
            </w:tcPrChange>
          </w:tcPr>
          <w:p w14:paraId="667A10FD" w14:textId="77777777" w:rsidR="00A2193C" w:rsidRDefault="0095771D" w:rsidP="00A2193C">
            <w:r>
              <w:t>DMS will now run the migration activity.</w:t>
            </w:r>
          </w:p>
          <w:p w14:paraId="408AEEE7" w14:textId="77777777" w:rsidR="0095771D" w:rsidRDefault="0095771D" w:rsidP="00A2193C"/>
          <w:p w14:paraId="67CD0A06" w14:textId="77777777" w:rsidR="0095771D" w:rsidRDefault="0095771D" w:rsidP="00A2193C">
            <w:r>
              <w:t xml:space="preserve">Initially this screen will be displayed. </w:t>
            </w:r>
          </w:p>
          <w:p w14:paraId="550430C6" w14:textId="77777777" w:rsidR="0095771D" w:rsidRDefault="0095771D" w:rsidP="00A2193C"/>
          <w:p w14:paraId="25B81917" w14:textId="77777777" w:rsidR="0095771D" w:rsidRDefault="0095771D" w:rsidP="00A2193C">
            <w:r>
              <w:t>Select ‘</w:t>
            </w:r>
            <w:r w:rsidRPr="008A77D0">
              <w:rPr>
                <w:b/>
                <w:color w:val="4472C4" w:themeColor="accent1"/>
              </w:rPr>
              <w:t>Refresh</w:t>
            </w:r>
            <w:r>
              <w:t>’</w:t>
            </w:r>
            <w:r w:rsidR="008A77D0">
              <w:t xml:space="preserve"> to monitor the progress of your migration.</w:t>
            </w:r>
          </w:p>
          <w:p w14:paraId="075D2E77" w14:textId="77777777" w:rsidR="008A77D0" w:rsidRDefault="008A77D0" w:rsidP="00A2193C"/>
          <w:p w14:paraId="5C444DA6" w14:textId="77777777" w:rsidR="008A77D0" w:rsidRDefault="008A77D0" w:rsidP="00A2193C">
            <w:r>
              <w:t xml:space="preserve">Notice the </w:t>
            </w:r>
            <w:r w:rsidR="003101EF">
              <w:t>database counts under the following columns as you keep selecting ‘</w:t>
            </w:r>
            <w:r w:rsidR="003101EF" w:rsidRPr="003101EF">
              <w:rPr>
                <w:b/>
                <w:color w:val="4472C4" w:themeColor="accent1"/>
              </w:rPr>
              <w:t>Refresh</w:t>
            </w:r>
            <w:r w:rsidR="003101EF">
              <w:t>’:</w:t>
            </w:r>
          </w:p>
          <w:p w14:paraId="087E887A" w14:textId="2D7871F4" w:rsidR="003101EF" w:rsidRDefault="003101EF" w:rsidP="00A2193C">
            <w:r>
              <w:t xml:space="preserve">  </w:t>
            </w:r>
            <w:r w:rsidR="001563E6">
              <w:t>“</w:t>
            </w:r>
            <w:r>
              <w:t>IN PROGRESS</w:t>
            </w:r>
            <w:r w:rsidR="001563E6">
              <w:t>”</w:t>
            </w:r>
          </w:p>
          <w:p w14:paraId="75E54B7F" w14:textId="07A75B3D" w:rsidR="003101EF" w:rsidRDefault="003101EF" w:rsidP="00A2193C">
            <w:r>
              <w:t xml:space="preserve">  </w:t>
            </w:r>
            <w:r w:rsidR="001563E6">
              <w:t>“</w:t>
            </w:r>
            <w:r>
              <w:t>COMPLETED</w:t>
            </w:r>
            <w:r w:rsidR="001563E6">
              <w:t>”</w:t>
            </w:r>
          </w:p>
          <w:p w14:paraId="4C7CDDE1" w14:textId="75216D0E" w:rsidR="00E73D2B" w:rsidRDefault="00E73D2B" w:rsidP="00A2193C">
            <w:r>
              <w:t xml:space="preserve">  </w:t>
            </w:r>
            <w:r w:rsidR="001563E6">
              <w:t>“</w:t>
            </w:r>
            <w:r>
              <w:t>FAILED</w:t>
            </w:r>
            <w:r w:rsidR="001563E6">
              <w:t>”</w:t>
            </w:r>
          </w:p>
        </w:tc>
        <w:tc>
          <w:tcPr>
            <w:tcW w:w="7796" w:type="dxa"/>
            <w:tcPrChange w:id="1556" w:author="Steve Morgan (DATA PLATFORM CSA)" w:date="2019-08-30T10:28:00Z">
              <w:tcPr>
                <w:tcW w:w="8931" w:type="dxa"/>
              </w:tcPr>
            </w:tcPrChange>
          </w:tcPr>
          <w:p w14:paraId="33FB6B9D" w14:textId="77777777" w:rsidR="00A2193C" w:rsidRDefault="009B4A33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31FDE" wp14:editId="479A75CB">
                  <wp:extent cx="5534025" cy="2727325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78B20" w14:textId="77777777" w:rsidR="00FB2867" w:rsidRDefault="00FB2867" w:rsidP="00EF093D">
            <w:pPr>
              <w:jc w:val="center"/>
              <w:rPr>
                <w:noProof/>
              </w:rPr>
            </w:pPr>
          </w:p>
          <w:p w14:paraId="122F0B05" w14:textId="77777777" w:rsidR="00FB2867" w:rsidRDefault="00FB286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A1700" wp14:editId="21214D58">
                  <wp:extent cx="5534025" cy="3142615"/>
                  <wp:effectExtent l="0" t="0" r="9525" b="63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14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8CDC3" w14:textId="6291E5F0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57" w:author="Steve Morgan (DATA PLATFORM CSA)" w:date="2019-08-30T10:28:00Z">
              <w:tcPr>
                <w:tcW w:w="3032" w:type="dxa"/>
              </w:tcPr>
            </w:tcPrChange>
          </w:tcPr>
          <w:p w14:paraId="02DAA78E" w14:textId="77777777" w:rsidR="00A2193C" w:rsidRDefault="00A2193C" w:rsidP="00EF093D"/>
        </w:tc>
      </w:tr>
      <w:tr w:rsidR="00291928" w14:paraId="7CB431E0" w14:textId="77777777" w:rsidTr="000F4632">
        <w:tc>
          <w:tcPr>
            <w:tcW w:w="3114" w:type="dxa"/>
            <w:tcPrChange w:id="1558" w:author="Steve Morgan (DATA PLATFORM CSA)" w:date="2019-08-30T10:28:00Z">
              <w:tcPr>
                <w:tcW w:w="2405" w:type="dxa"/>
              </w:tcPr>
            </w:tcPrChange>
          </w:tcPr>
          <w:p w14:paraId="2EAB096F" w14:textId="1C30E788" w:rsidR="00291928" w:rsidRDefault="00CE4876" w:rsidP="00A2193C">
            <w:r>
              <w:t>Under “COMPLETED”</w:t>
            </w:r>
            <w:r w:rsidR="009F6609">
              <w:t>, when the number of databases says “3”</w:t>
            </w:r>
            <w:r w:rsidR="00295D23">
              <w:t xml:space="preserve"> the migration activity has completed.</w:t>
            </w:r>
          </w:p>
        </w:tc>
        <w:tc>
          <w:tcPr>
            <w:tcW w:w="7796" w:type="dxa"/>
            <w:tcPrChange w:id="1559" w:author="Steve Morgan (DATA PLATFORM CSA)" w:date="2019-08-30T10:28:00Z">
              <w:tcPr>
                <w:tcW w:w="8931" w:type="dxa"/>
              </w:tcPr>
            </w:tcPrChange>
          </w:tcPr>
          <w:p w14:paraId="795BD17B" w14:textId="77777777" w:rsidR="00291928" w:rsidRDefault="00C853F7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E2A3E" wp14:editId="666761DD">
                  <wp:extent cx="5534025" cy="2902585"/>
                  <wp:effectExtent l="0" t="0" r="9525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DB7" w14:textId="12EF1741" w:rsidR="00C853F7" w:rsidRDefault="00C853F7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60" w:author="Steve Morgan (DATA PLATFORM CSA)" w:date="2019-08-30T10:28:00Z">
              <w:tcPr>
                <w:tcW w:w="3032" w:type="dxa"/>
              </w:tcPr>
            </w:tcPrChange>
          </w:tcPr>
          <w:p w14:paraId="6F3EA4BD" w14:textId="77777777" w:rsidR="00291928" w:rsidRDefault="007C38FF" w:rsidP="00EF093D">
            <w:r>
              <w:t xml:space="preserve">If there any </w:t>
            </w:r>
            <w:r w:rsidR="00BC0878">
              <w:t xml:space="preserve">warnings, errors or skipped databases they </w:t>
            </w:r>
            <w:r w:rsidR="001C7AF7">
              <w:t>will</w:t>
            </w:r>
            <w:r w:rsidR="00BC0878">
              <w:t xml:space="preserve"> have a </w:t>
            </w:r>
            <w:r w:rsidR="001C7AF7">
              <w:t>database count under the corresponding headings in the status page.</w:t>
            </w:r>
          </w:p>
          <w:p w14:paraId="0D776B48" w14:textId="77777777" w:rsidR="001C7AF7" w:rsidRDefault="001C7AF7" w:rsidP="00EF093D"/>
          <w:p w14:paraId="759BFFE0" w14:textId="33255FDD" w:rsidR="001C7AF7" w:rsidRDefault="001C7AF7" w:rsidP="00EF093D">
            <w:r>
              <w:t>It is assumed, for the workshop, that all three databases have migrated successfully.</w:t>
            </w:r>
          </w:p>
        </w:tc>
      </w:tr>
      <w:tr w:rsidR="00A2193C" w14:paraId="458542D9" w14:textId="77777777" w:rsidTr="000F4632">
        <w:tc>
          <w:tcPr>
            <w:tcW w:w="3114" w:type="dxa"/>
            <w:tcPrChange w:id="1561" w:author="Steve Morgan (DATA PLATFORM CSA)" w:date="2019-08-30T10:28:00Z">
              <w:tcPr>
                <w:tcW w:w="2405" w:type="dxa"/>
              </w:tcPr>
            </w:tcPrChange>
          </w:tcPr>
          <w:p w14:paraId="0AABD19A" w14:textId="1EDB7D81" w:rsidR="00A2193C" w:rsidRDefault="007C38FF" w:rsidP="00A2193C">
            <w:r>
              <w:t xml:space="preserve">Close </w:t>
            </w:r>
            <w:r w:rsidR="00496233">
              <w:t>the migration activity.</w:t>
            </w:r>
          </w:p>
          <w:p w14:paraId="656A7D07" w14:textId="414B541A" w:rsidR="0010578E" w:rsidRDefault="0010578E" w:rsidP="00A2193C"/>
          <w:p w14:paraId="01E64C21" w14:textId="3D6C610B" w:rsidR="0010578E" w:rsidRDefault="0010578E" w:rsidP="00A2193C">
            <w:r>
              <w:t>O</w:t>
            </w:r>
            <w:ins w:id="1562" w:author="Steve Morgan (DATA PLATFORM CSA)" w:date="2019-08-30T14:48:00Z">
              <w:r w:rsidR="006321BB">
                <w:t>n</w:t>
              </w:r>
            </w:ins>
            <w:del w:id="1563" w:author="Steve Morgan (DATA PLATFORM CSA)" w:date="2019-08-30T14:48:00Z">
              <w:r w:rsidDel="006321BB">
                <w:delText>N</w:delText>
              </w:r>
            </w:del>
            <w:r>
              <w:t xml:space="preserve"> the migration project blade notice that your migration activity is displayed</w:t>
            </w:r>
            <w:r w:rsidR="00C47246">
              <w:t>.</w:t>
            </w:r>
          </w:p>
          <w:p w14:paraId="6DD4FC2F" w14:textId="77777777" w:rsidR="0010578E" w:rsidRDefault="0010578E" w:rsidP="00A2193C"/>
          <w:p w14:paraId="18321A18" w14:textId="7C94A6EE" w:rsidR="0010578E" w:rsidRDefault="0010578E" w:rsidP="00A2193C"/>
        </w:tc>
        <w:tc>
          <w:tcPr>
            <w:tcW w:w="7796" w:type="dxa"/>
            <w:tcPrChange w:id="1564" w:author="Steve Morgan (DATA PLATFORM CSA)" w:date="2019-08-30T10:28:00Z">
              <w:tcPr>
                <w:tcW w:w="8931" w:type="dxa"/>
              </w:tcPr>
            </w:tcPrChange>
          </w:tcPr>
          <w:p w14:paraId="185F5C51" w14:textId="77777777" w:rsidR="00A2193C" w:rsidRDefault="0010578E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BE330" wp14:editId="4CE7850C">
                  <wp:extent cx="5534025" cy="1499235"/>
                  <wp:effectExtent l="0" t="0" r="9525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FB6DA" w14:textId="6306D67D" w:rsidR="0010578E" w:rsidRDefault="0010578E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  <w:tcPrChange w:id="1565" w:author="Steve Morgan (DATA PLATFORM CSA)" w:date="2019-08-30T10:28:00Z">
              <w:tcPr>
                <w:tcW w:w="3032" w:type="dxa"/>
              </w:tcPr>
            </w:tcPrChange>
          </w:tcPr>
          <w:p w14:paraId="3CB6A283" w14:textId="53159F96" w:rsidR="00A2193C" w:rsidRDefault="00C47246" w:rsidP="00EF093D">
            <w:r>
              <w:t>DMS keeps a history of activity runs for migration projects. A migration activity</w:t>
            </w:r>
            <w:r w:rsidR="00B334C6">
              <w:t xml:space="preserve"> can be edited and ran again.</w:t>
            </w:r>
          </w:p>
        </w:tc>
      </w:tr>
    </w:tbl>
    <w:p w14:paraId="3F0E67F8" w14:textId="77777777" w:rsidR="00EB5FC0" w:rsidRDefault="00EB5FC0" w:rsidP="00342DF5"/>
    <w:p w14:paraId="1B3E6B61" w14:textId="77777777" w:rsidR="00C57361" w:rsidRDefault="00C57361">
      <w:r>
        <w:br w:type="page"/>
      </w:r>
    </w:p>
    <w:p w14:paraId="24ACDA0D" w14:textId="29306425" w:rsidR="006B1C8F" w:rsidRDefault="00052BE1" w:rsidP="00A45396">
      <w:pPr>
        <w:pStyle w:val="Heading1"/>
        <w:numPr>
          <w:ilvl w:val="0"/>
          <w:numId w:val="6"/>
        </w:numPr>
      </w:pPr>
      <w:del w:id="1566" w:author="Steve Morgan (DATA PLATFORM CSA)" w:date="2019-08-30T15:52:00Z">
        <w:r w:rsidDel="00386300">
          <w:delText xml:space="preserve">Perform </w:delText>
        </w:r>
      </w:del>
      <w:bookmarkStart w:id="1567" w:name="_Hlk18072891"/>
      <w:bookmarkStart w:id="1568" w:name="_Toc18078924"/>
      <w:ins w:id="1569" w:author="Steve Morgan (DATA PLATFORM CSA)" w:date="2019-08-30T15:52:00Z">
        <w:r w:rsidR="00472C8F">
          <w:t>Confirm application databases have been migrated &amp; configure</w:t>
        </w:r>
      </w:ins>
      <w:bookmarkEnd w:id="1567"/>
      <w:bookmarkEnd w:id="1568"/>
      <w:del w:id="1570" w:author="Steve Morgan (DATA PLATFORM CSA)" w:date="2019-08-30T15:52:00Z">
        <w:r w:rsidDel="00472C8F">
          <w:delText>Database Configurations</w:delText>
        </w:r>
      </w:del>
    </w:p>
    <w:p w14:paraId="46183860" w14:textId="77777777" w:rsidR="00F31523" w:rsidRDefault="00F31523"/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</w:tblPr>
      <w:tblGrid>
        <w:gridCol w:w="3114"/>
        <w:gridCol w:w="7796"/>
        <w:gridCol w:w="2977"/>
      </w:tblGrid>
      <w:tr w:rsidR="00F31523" w14:paraId="36200EBC" w14:textId="77777777" w:rsidTr="00226C7C">
        <w:tc>
          <w:tcPr>
            <w:tcW w:w="3114" w:type="dxa"/>
          </w:tcPr>
          <w:p w14:paraId="2A37A07B" w14:textId="77777777" w:rsidR="00F31523" w:rsidRDefault="00F31523" w:rsidP="00EF093D">
            <w:commentRangeStart w:id="1571"/>
            <w:r>
              <w:t>We can also validate the migration by using SSMS.</w:t>
            </w:r>
          </w:p>
          <w:p w14:paraId="33144DD9" w14:textId="77777777" w:rsidR="00F31523" w:rsidRDefault="00F31523" w:rsidP="00EF093D"/>
          <w:p w14:paraId="3A880E4D" w14:textId="306D6475" w:rsidR="00F31523" w:rsidRDefault="00F31523" w:rsidP="00EF093D">
            <w:pPr>
              <w:rPr>
                <w:ins w:id="1572" w:author="Steve Morgan (DATA PLATFORM CSA)" w:date="2019-08-30T15:49:00Z"/>
              </w:rPr>
            </w:pPr>
            <w:r>
              <w:t xml:space="preserve">Log </w:t>
            </w:r>
            <w:del w:id="1573" w:author="Steve Morgan (DATA PLATFORM CSA)" w:date="2019-08-30T15:05:00Z">
              <w:r w:rsidDel="00E83EB7">
                <w:delText xml:space="preserve">back </w:delText>
              </w:r>
            </w:del>
            <w:ins w:id="1574" w:author="Steve Morgan (DATA PLATFORM CSA)" w:date="2019-08-30T14:51:00Z">
              <w:r w:rsidR="00302986">
                <w:t>in</w:t>
              </w:r>
            </w:ins>
            <w:r>
              <w:t xml:space="preserve">to </w:t>
            </w:r>
            <w:ins w:id="1575" w:author="Steve Morgan (DATA PLATFORM CSA)" w:date="2019-08-30T15:06:00Z">
              <w:r w:rsidR="00826FC2">
                <w:t xml:space="preserve">your teams </w:t>
              </w:r>
            </w:ins>
            <w:del w:id="1576" w:author="Steve Morgan (DATA PLATFORM CSA)" w:date="2019-08-30T15:06:00Z">
              <w:r w:rsidDel="00826FC2">
                <w:delText xml:space="preserve">the </w:delText>
              </w:r>
            </w:del>
            <w:r>
              <w:t xml:space="preserve">Windows </w:t>
            </w:r>
            <w:ins w:id="1577" w:author="Steve Morgan (DATA PLATFORM CSA)" w:date="2019-08-30T15:05:00Z">
              <w:r w:rsidR="00E83EB7">
                <w:t xml:space="preserve">10 </w:t>
              </w:r>
            </w:ins>
            <w:r>
              <w:t>management VM</w:t>
            </w:r>
            <w:r w:rsidR="00FB4C22">
              <w:t xml:space="preserve"> </w:t>
            </w:r>
            <w:del w:id="1578" w:author="Steve Morgan (DATA PLATFORM CSA)" w:date="2019-08-30T15:05:00Z">
              <w:r w:rsidR="00A6207A" w:rsidDel="00826FC2">
                <w:delText>[</w:delText>
              </w:r>
              <w:r w:rsidR="00A6207A" w:rsidRPr="00240B33" w:rsidDel="00826FC2">
                <w:rPr>
                  <w:b/>
                  <w:color w:val="FF0000"/>
                  <w:sz w:val="24"/>
                </w:rPr>
                <w:delText>WMHx</w:delText>
              </w:r>
              <w:r w:rsidR="00A6207A" w:rsidDel="00826FC2">
                <w:delText xml:space="preserve"> ]</w:delText>
              </w:r>
            </w:del>
            <w:ins w:id="1579" w:author="Steve Morgan (DATA PLATFORM CSA)" w:date="2019-08-30T15:06:00Z">
              <w:r w:rsidR="00FB5B92">
                <w:t xml:space="preserve">. </w:t>
              </w:r>
            </w:ins>
            <w:del w:id="1580" w:author="Steve Morgan (DATA PLATFORM CSA)" w:date="2019-08-30T15:06:00Z">
              <w:r w:rsidR="00A6207A" w:rsidDel="00826FC2">
                <w:delText xml:space="preserve"> </w:delText>
              </w:r>
              <w:r w:rsidR="00056B01" w:rsidDel="00FB5B92">
                <w:delText>o</w:delText>
              </w:r>
            </w:del>
            <w:ins w:id="1581" w:author="Steve Morgan (DATA PLATFORM CSA)" w:date="2019-08-30T15:06:00Z">
              <w:r w:rsidR="00FB5B92">
                <w:t>O</w:t>
              </w:r>
            </w:ins>
            <w:r w:rsidR="00056B01">
              <w:t xml:space="preserve">pen </w:t>
            </w:r>
            <w:del w:id="1582" w:author="Steve Morgan (DATA PLATFORM CSA)" w:date="2019-08-30T15:06:00Z">
              <w:r w:rsidR="00056B01" w:rsidDel="00826FC2">
                <w:delText>SSMS</w:delText>
              </w:r>
              <w:r w:rsidR="007D104C" w:rsidDel="00826FC2">
                <w:delText xml:space="preserve"> </w:delText>
              </w:r>
            </w:del>
            <w:ins w:id="1583" w:author="Steve Morgan (DATA PLATFORM CSA)" w:date="2019-08-30T15:06:00Z">
              <w:r w:rsidR="00826FC2">
                <w:t>SQL Manag</w:t>
              </w:r>
              <w:r w:rsidR="00FB5B92">
                <w:t xml:space="preserve">ement Studio </w:t>
              </w:r>
            </w:ins>
            <w:r w:rsidR="007D104C">
              <w:t>and connect to the target Azure SQL Database Managed Instance</w:t>
            </w:r>
            <w:ins w:id="1584" w:author="Steve Morgan (DATA PLATFORM CSA)" w:date="2019-08-30T15:49:00Z">
              <w:r w:rsidR="008E6974">
                <w:t xml:space="preserve"> using these details:</w:t>
              </w:r>
            </w:ins>
            <w:del w:id="1585" w:author="Steve Morgan (DATA PLATFORM CSA)" w:date="2019-08-30T15:49:00Z">
              <w:r w:rsidR="007D104C" w:rsidDel="008E6974">
                <w:delText>.</w:delText>
              </w:r>
            </w:del>
          </w:p>
          <w:p w14:paraId="59E8FC5A" w14:textId="77777777" w:rsidR="008E6974" w:rsidRDefault="008E6974" w:rsidP="00EF093D">
            <w:pPr>
              <w:rPr>
                <w:ins w:id="1586" w:author="Steve Morgan (DATA PLATFORM CSA)" w:date="2019-08-30T15:49:00Z"/>
              </w:rPr>
            </w:pPr>
          </w:p>
          <w:p w14:paraId="14960E89" w14:textId="4DF6DB9B" w:rsidR="00F947C4" w:rsidRDefault="00F947C4" w:rsidP="00EF093D">
            <w:pPr>
              <w:rPr>
                <w:b/>
                <w:bCs/>
              </w:rPr>
            </w:pPr>
            <w:ins w:id="1587" w:author="Steve Morgan (DATA PLATFORM CSA)" w:date="2019-08-30T15:49:00Z">
              <w:r w:rsidRPr="00F947C4">
                <w:rPr>
                  <w:b/>
                  <w:bCs/>
                  <w:rPrChange w:id="1588" w:author="Steve Morgan (DATA PLATFORM CSA)" w:date="2019-08-30T15:50:00Z">
                    <w:rPr/>
                  </w:rPrChange>
                </w:rPr>
                <w:t>Server:</w:t>
              </w:r>
            </w:ins>
          </w:p>
          <w:p w14:paraId="0F35A302" w14:textId="223C6A4B" w:rsidR="000169DA" w:rsidRPr="00F947C4" w:rsidRDefault="000169DA" w:rsidP="00EF093D">
            <w:pPr>
              <w:rPr>
                <w:ins w:id="1589" w:author="Steve Morgan (DATA PLATFORM CSA)" w:date="2019-08-30T15:49:00Z"/>
                <w:b/>
                <w:bCs/>
                <w:rPrChange w:id="1590" w:author="Steve Morgan (DATA PLATFORM CSA)" w:date="2019-08-30T15:50:00Z">
                  <w:rPr>
                    <w:ins w:id="1591" w:author="Steve Morgan (DATA PLATFORM CSA)" w:date="2019-08-30T15:49:00Z"/>
                  </w:rPr>
                </w:rPrChange>
              </w:rPr>
            </w:pPr>
            <w:r>
              <w:rPr>
                <w:b/>
                <w:bCs/>
              </w:rPr>
              <w:t xml:space="preserve">    </w:t>
            </w:r>
            <w:ins w:id="1592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 xml:space="preserve">(Use the </w:t>
              </w:r>
            </w:ins>
            <w:ins w:id="1593" w:author="Steve Morgan (DATA PLATFORM CSA)" w:date="2019-08-30T10:15:00Z">
              <w:r w:rsidR="00AF7145" w:rsidRPr="00743A79">
                <w:rPr>
                  <w:i/>
                  <w:iCs/>
                  <w:color w:val="FF0000"/>
                </w:rPr>
                <w:t>Fully Qual</w:t>
              </w:r>
            </w:ins>
            <w:ins w:id="1594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>ified Domain Name</w:t>
              </w:r>
            </w:ins>
            <w:r w:rsidR="00AF7145" w:rsidRPr="00743A79">
              <w:rPr>
                <w:i/>
                <w:iCs/>
                <w:color w:val="FF0000"/>
              </w:rPr>
              <w:t xml:space="preserve"> </w:t>
            </w:r>
            <w:ins w:id="1595" w:author="Steve Morgan (DATA PLATFORM CSA)" w:date="2019-08-30T10:16:00Z">
              <w:r w:rsidR="00AF7145" w:rsidRPr="00743A79">
                <w:rPr>
                  <w:i/>
                  <w:iCs/>
                  <w:color w:val="FF0000"/>
                </w:rPr>
                <w:t xml:space="preserve">for the </w:t>
              </w:r>
            </w:ins>
            <w:ins w:id="1596" w:author="Steve Morgan (DATA PLATFORM CSA)" w:date="2019-08-30T10:19:00Z">
              <w:r w:rsidR="00AF7145" w:rsidRPr="00743A79">
                <w:rPr>
                  <w:i/>
                  <w:iCs/>
                  <w:color w:val="FF0000"/>
                </w:rPr>
                <w:t>SQL Managed Instance</w:t>
              </w:r>
            </w:ins>
            <w:ins w:id="1597" w:author="Steve Morgan (DATA PLATFORM CSA)" w:date="2019-08-30T10:14:00Z">
              <w:r w:rsidR="00AF7145" w:rsidRPr="00743A79">
                <w:rPr>
                  <w:i/>
                  <w:iCs/>
                  <w:color w:val="FF0000"/>
                </w:rPr>
                <w:t>)</w:t>
              </w:r>
            </w:ins>
          </w:p>
          <w:p w14:paraId="797EFE4D" w14:textId="38689D4C" w:rsidR="008E6974" w:rsidRPr="00F947C4" w:rsidRDefault="008E6974" w:rsidP="00EF093D">
            <w:pPr>
              <w:rPr>
                <w:ins w:id="1598" w:author="Steve Morgan (DATA PLATFORM CSA)" w:date="2019-08-30T15:49:00Z"/>
                <w:b/>
                <w:bCs/>
                <w:rPrChange w:id="1599" w:author="Steve Morgan (DATA PLATFORM CSA)" w:date="2019-08-30T15:50:00Z">
                  <w:rPr>
                    <w:ins w:id="1600" w:author="Steve Morgan (DATA PLATFORM CSA)" w:date="2019-08-30T15:49:00Z"/>
                  </w:rPr>
                </w:rPrChange>
              </w:rPr>
            </w:pPr>
            <w:ins w:id="1601" w:author="Steve Morgan (DATA PLATFORM CSA)" w:date="2019-08-30T15:49:00Z">
              <w:r w:rsidRPr="00F947C4">
                <w:rPr>
                  <w:b/>
                  <w:bCs/>
                  <w:rPrChange w:id="1602" w:author="Steve Morgan (DATA PLATFORM CSA)" w:date="2019-08-30T15:50:00Z">
                    <w:rPr/>
                  </w:rPrChange>
                </w:rPr>
                <w:t>SQL Authentication</w:t>
              </w:r>
            </w:ins>
          </w:p>
          <w:p w14:paraId="57E32C36" w14:textId="2C144C95" w:rsidR="008E6974" w:rsidRPr="00F947C4" w:rsidRDefault="008E6974" w:rsidP="00EF093D">
            <w:pPr>
              <w:rPr>
                <w:ins w:id="1603" w:author="Steve Morgan (DATA PLATFORM CSA)" w:date="2019-08-30T15:49:00Z"/>
                <w:b/>
                <w:bCs/>
                <w:rPrChange w:id="1604" w:author="Steve Morgan (DATA PLATFORM CSA)" w:date="2019-08-30T15:50:00Z">
                  <w:rPr>
                    <w:ins w:id="1605" w:author="Steve Morgan (DATA PLATFORM CSA)" w:date="2019-08-30T15:49:00Z"/>
                  </w:rPr>
                </w:rPrChange>
              </w:rPr>
            </w:pPr>
            <w:ins w:id="1606" w:author="Steve Morgan (DATA PLATFORM CSA)" w:date="2019-08-30T15:49:00Z">
              <w:r w:rsidRPr="00F947C4">
                <w:rPr>
                  <w:b/>
                  <w:bCs/>
                  <w:rPrChange w:id="1607" w:author="Steve Morgan (DATA PLATFORM CSA)" w:date="2019-08-30T15:50:00Z">
                    <w:rPr/>
                  </w:rPrChange>
                </w:rPr>
                <w:t>Username</w:t>
              </w:r>
              <w:r w:rsidR="00F947C4" w:rsidRPr="00F947C4">
                <w:rPr>
                  <w:b/>
                  <w:bCs/>
                  <w:rPrChange w:id="1608" w:author="Steve Morgan (DATA PLATFORM CSA)" w:date="2019-08-30T15:50:00Z">
                    <w:rPr/>
                  </w:rPrChange>
                </w:rPr>
                <w:t>:</w:t>
              </w:r>
            </w:ins>
          </w:p>
          <w:p w14:paraId="7BDB3EF4" w14:textId="17BBB09D" w:rsidR="00F947C4" w:rsidRPr="00F947C4" w:rsidRDefault="00F947C4" w:rsidP="00EF093D">
            <w:pPr>
              <w:rPr>
                <w:ins w:id="1609" w:author="Steve Morgan (DATA PLATFORM CSA)" w:date="2019-08-30T15:50:00Z"/>
                <w:b/>
                <w:bCs/>
                <w:rPrChange w:id="1610" w:author="Steve Morgan (DATA PLATFORM CSA)" w:date="2019-08-30T15:50:00Z">
                  <w:rPr>
                    <w:ins w:id="1611" w:author="Steve Morgan (DATA PLATFORM CSA)" w:date="2019-08-30T15:50:00Z"/>
                  </w:rPr>
                </w:rPrChange>
              </w:rPr>
            </w:pPr>
            <w:ins w:id="1612" w:author="Steve Morgan (DATA PLATFORM CSA)" w:date="2019-08-30T15:49:00Z">
              <w:r w:rsidRPr="00F947C4">
                <w:rPr>
                  <w:b/>
                  <w:bCs/>
                  <w:rPrChange w:id="1613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503F25D1" w14:textId="27974938" w:rsidR="00F947C4" w:rsidRPr="00F947C4" w:rsidRDefault="00F947C4" w:rsidP="00EF093D">
            <w:pPr>
              <w:rPr>
                <w:ins w:id="1614" w:author="Steve Morgan (DATA PLATFORM CSA)" w:date="2019-08-30T15:50:00Z"/>
                <w:b/>
                <w:bCs/>
                <w:rPrChange w:id="1615" w:author="Steve Morgan (DATA PLATFORM CSA)" w:date="2019-08-30T15:50:00Z">
                  <w:rPr>
                    <w:ins w:id="1616" w:author="Steve Morgan (DATA PLATFORM CSA)" w:date="2019-08-30T15:50:00Z"/>
                  </w:rPr>
                </w:rPrChange>
              </w:rPr>
            </w:pPr>
            <w:ins w:id="1617" w:author="Steve Morgan (DATA PLATFORM CSA)" w:date="2019-08-30T15:50:00Z">
              <w:r w:rsidRPr="00F947C4">
                <w:rPr>
                  <w:b/>
                  <w:bCs/>
                  <w:rPrChange w:id="1618" w:author="Steve Morgan (DATA PLATFORM CSA)" w:date="2019-08-30T15:50:00Z">
                    <w:rPr/>
                  </w:rPrChange>
                </w:rPr>
                <w:t>Password:</w:t>
              </w:r>
            </w:ins>
          </w:p>
          <w:p w14:paraId="5453EEC6" w14:textId="50C69381" w:rsidR="00F947C4" w:rsidRPr="00F947C4" w:rsidRDefault="00F947C4" w:rsidP="00EF093D">
            <w:pPr>
              <w:rPr>
                <w:b/>
                <w:bCs/>
                <w:rPrChange w:id="1619" w:author="Steve Morgan (DATA PLATFORM CSA)" w:date="2019-08-30T15:50:00Z">
                  <w:rPr/>
                </w:rPrChange>
              </w:rPr>
            </w:pPr>
            <w:ins w:id="1620" w:author="Steve Morgan (DATA PLATFORM CSA)" w:date="2019-08-30T15:50:00Z">
              <w:r w:rsidRPr="00F947C4">
                <w:rPr>
                  <w:b/>
                  <w:bCs/>
                  <w:rPrChange w:id="1621" w:author="Steve Morgan (DATA PLATFORM CSA)" w:date="2019-08-30T15:50:00Z">
                    <w:rPr/>
                  </w:rPrChange>
                </w:rPr>
                <w:t xml:space="preserve">    </w:t>
              </w:r>
            </w:ins>
            <w:r w:rsidR="00104375">
              <w:rPr>
                <w:b/>
                <w:bCs/>
                <w:color w:val="FF0000"/>
              </w:rPr>
              <w:t>TEAMXX</w:t>
            </w:r>
          </w:p>
          <w:p w14:paraId="7C07C8C0" w14:textId="4087146C" w:rsidR="00954ADB" w:rsidDel="00F85164" w:rsidRDefault="00954ADB" w:rsidP="00EF093D">
            <w:pPr>
              <w:rPr>
                <w:del w:id="1622" w:author="Steve Morgan (DATA PLATFORM CSA)" w:date="2019-08-30T15:49:00Z"/>
              </w:rPr>
            </w:pPr>
          </w:p>
          <w:p w14:paraId="27172E37" w14:textId="024770FC" w:rsidR="00954ADB" w:rsidRPr="00954ADB" w:rsidDel="000E2613" w:rsidRDefault="00954ADB">
            <w:pPr>
              <w:rPr>
                <w:del w:id="1623" w:author="Steve Morgan (DATA PLATFORM CSA)" w:date="2019-08-30T15:07:00Z"/>
                <w:i/>
                <w:color w:val="FF0000"/>
                <w:sz w:val="24"/>
              </w:rPr>
              <w:pPrChange w:id="1624" w:author="Steve Morgan (DATA PLATFORM CSA)" w:date="2019-08-30T15:08:00Z">
                <w:pPr>
                  <w:ind w:left="720"/>
                </w:pPr>
              </w:pPrChange>
            </w:pPr>
            <w:del w:id="1625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TargetMIhost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 </w:delText>
              </w:r>
            </w:del>
          </w:p>
          <w:p w14:paraId="3F54B5FE" w14:textId="06734BB2" w:rsidR="00954ADB" w:rsidRPr="00954ADB" w:rsidDel="000E2613" w:rsidRDefault="00954ADB">
            <w:pPr>
              <w:rPr>
                <w:del w:id="1626" w:author="Steve Morgan (DATA PLATFORM CSA)" w:date="2019-08-30T15:07:00Z"/>
                <w:i/>
                <w:color w:val="FF0000"/>
                <w:sz w:val="24"/>
              </w:rPr>
              <w:pPrChange w:id="1627" w:author="Steve Morgan (DATA PLATFORM CSA)" w:date="2019-08-30T15:08:00Z">
                <w:pPr>
                  <w:ind w:left="720"/>
                </w:pPr>
              </w:pPrChange>
            </w:pPr>
            <w:del w:id="1628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TargetMIuser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  <w:r w:rsidRPr="00954ADB" w:rsidDel="000E2613">
                <w:rPr>
                  <w:i/>
                  <w:color w:val="FF0000"/>
                  <w:sz w:val="24"/>
                </w:rPr>
                <w:delText xml:space="preserve"> </w:delText>
              </w:r>
            </w:del>
          </w:p>
          <w:p w14:paraId="2FD6AC16" w14:textId="71D5F8A8" w:rsidR="00954ADB" w:rsidRPr="00954ADB" w:rsidRDefault="00954ADB">
            <w:pPr>
              <w:rPr>
                <w:i/>
                <w:color w:val="FF0000"/>
                <w:sz w:val="24"/>
              </w:rPr>
              <w:pPrChange w:id="1629" w:author="Steve Morgan (DATA PLATFORM CSA)" w:date="2019-08-30T15:08:00Z">
                <w:pPr>
                  <w:ind w:left="720"/>
                </w:pPr>
              </w:pPrChange>
            </w:pPr>
            <w:del w:id="1630" w:author="Steve Morgan (DATA PLATFORM CSA)" w:date="2019-08-30T15:07:00Z">
              <w:r w:rsidRPr="00954ADB" w:rsidDel="000E2613">
                <w:rPr>
                  <w:rFonts w:ascii="Calibri" w:hAnsi="Calibri" w:cs="Calibri"/>
                  <w:color w:val="FF0000"/>
                </w:rPr>
                <w:delText>TargetMIpwd</w:delText>
              </w:r>
              <w:r w:rsidRPr="00954ADB" w:rsidDel="000E2613">
                <w:rPr>
                  <w:rFonts w:ascii="Calibri" w:hAnsi="Calibri" w:cs="Calibri"/>
                  <w:b/>
                  <w:bCs/>
                  <w:color w:val="FF0000"/>
                  <w:sz w:val="28"/>
                  <w:szCs w:val="28"/>
                </w:rPr>
                <w:delText>x</w:delText>
              </w:r>
            </w:del>
            <w:r w:rsidRPr="00954ADB">
              <w:rPr>
                <w:i/>
                <w:color w:val="FF0000"/>
                <w:sz w:val="24"/>
              </w:rPr>
              <w:t xml:space="preserve">  </w:t>
            </w:r>
          </w:p>
          <w:p w14:paraId="03DBECC7" w14:textId="24D5FE3C" w:rsidR="00954ADB" w:rsidDel="00F85164" w:rsidRDefault="00954ADB" w:rsidP="00EF093D">
            <w:pPr>
              <w:rPr>
                <w:del w:id="1631" w:author="Steve Morgan (DATA PLATFORM CSA)" w:date="2019-08-30T15:48:00Z"/>
              </w:rPr>
            </w:pPr>
          </w:p>
          <w:p w14:paraId="61AE5954" w14:textId="7188F7C7" w:rsidR="007D104C" w:rsidRDefault="007D104C" w:rsidP="00EF093D">
            <w:r>
              <w:t>Open the ‘Databases’ folder and verify the three databases have been migrated and are online.</w:t>
            </w:r>
          </w:p>
          <w:p w14:paraId="2E9671C6" w14:textId="5C9782BC" w:rsidR="00B009E9" w:rsidRDefault="00B009E9" w:rsidP="00EF093D"/>
          <w:p w14:paraId="1B50B5F3" w14:textId="6320B1AA" w:rsidR="00B009E9" w:rsidRPr="00F947C4" w:rsidRDefault="00A40715">
            <w:pPr>
              <w:rPr>
                <w:b/>
                <w:bCs/>
                <w:rPrChange w:id="1632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  <w:pPrChange w:id="1633" w:author="Steve Morgan (DATA PLATFORM CSA)" w:date="2019-08-30T15:48:00Z">
                <w:pPr>
                  <w:ind w:left="720"/>
                </w:pPr>
              </w:pPrChange>
            </w:pPr>
            <w:proofErr w:type="spellStart"/>
            <w:ins w:id="1634" w:author="Steve Morgan (DATA PLATFORM CSA)" w:date="2019-08-30T15:48:00Z">
              <w:r w:rsidRPr="00F947C4">
                <w:rPr>
                  <w:b/>
                  <w:bCs/>
                  <w:rPrChange w:id="1635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r w:rsidR="00B009E9" w:rsidRPr="00F947C4">
              <w:rPr>
                <w:b/>
                <w:bCs/>
                <w:rPrChange w:id="1636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LocalMasterDataDb</w:t>
            </w:r>
            <w:proofErr w:type="spellEnd"/>
            <w:del w:id="1637" w:author="Steve Morgan (DATA PLATFORM CSA)" w:date="2019-08-30T15:48:00Z">
              <w:r w:rsidR="00B009E9" w:rsidRPr="00F947C4" w:rsidDel="00A40715">
                <w:rPr>
                  <w:b/>
                  <w:bCs/>
                  <w:rPrChange w:id="1638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0260F60F" w14:textId="7E63A237" w:rsidR="00B009E9" w:rsidRPr="00F947C4" w:rsidRDefault="00A40715" w:rsidP="00954ADB">
            <w:pPr>
              <w:rPr>
                <w:b/>
                <w:bCs/>
                <w:rPrChange w:id="1639" w:author="Steve Morgan (DATA PLATFORM CSA)" w:date="2019-08-30T15:50:00Z">
                  <w:rPr>
                    <w:b/>
                    <w:color w:val="FF0000"/>
                    <w:sz w:val="28"/>
                  </w:rPr>
                </w:rPrChange>
              </w:rPr>
            </w:pPr>
            <w:proofErr w:type="spellStart"/>
            <w:ins w:id="1640" w:author="Steve Morgan (DATA PLATFORM CSA)" w:date="2019-08-30T15:48:00Z">
              <w:r w:rsidRPr="00F947C4">
                <w:rPr>
                  <w:b/>
                  <w:bCs/>
                  <w:rPrChange w:id="1641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42" w:author="Steve Morgan (DATA PLATFORM CSA)" w:date="2019-08-30T15:48:00Z">
              <w:r w:rsidR="00B009E9" w:rsidRPr="00F947C4" w:rsidDel="00A40715">
                <w:rPr>
                  <w:b/>
                  <w:bCs/>
                  <w:rPrChange w:id="1643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44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SharedMasterDb</w:t>
            </w:r>
            <w:proofErr w:type="spellEnd"/>
            <w:del w:id="1645" w:author="Steve Morgan (DATA PLATFORM CSA)" w:date="2019-08-30T15:48:00Z">
              <w:r w:rsidR="00B009E9" w:rsidRPr="00F947C4" w:rsidDel="00A40715">
                <w:rPr>
                  <w:b/>
                  <w:bCs/>
                  <w:rPrChange w:id="1646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</w:p>
          <w:p w14:paraId="5CCC5B90" w14:textId="4215B1EC" w:rsidR="00B009E9" w:rsidRPr="00A40715" w:rsidRDefault="00A40715" w:rsidP="00954ADB">
            <w:pPr>
              <w:rPr>
                <w:b/>
                <w:color w:val="4472C4" w:themeColor="accent1"/>
                <w:sz w:val="28"/>
                <w:rPrChange w:id="1647" w:author="Steve Morgan (DATA PLATFORM CSA)" w:date="2019-08-30T15:48:00Z">
                  <w:rPr>
                    <w:b/>
                    <w:color w:val="FF0000"/>
                    <w:sz w:val="28"/>
                  </w:rPr>
                </w:rPrChange>
              </w:rPr>
            </w:pPr>
            <w:ins w:id="1648" w:author="Steve Morgan (DATA PLATFORM CSA)" w:date="2019-08-30T15:48:00Z">
              <w:r w:rsidRPr="00F947C4">
                <w:rPr>
                  <w:b/>
                  <w:bCs/>
                  <w:rPrChange w:id="1649" w:author="Steve Morgan (DATA PLATFORM CSA)" w:date="2019-08-30T15:50:00Z">
                    <w:rPr>
                      <w:color w:val="FF0000"/>
                      <w:sz w:val="24"/>
                    </w:rPr>
                  </w:rPrChange>
                </w:rPr>
                <w:t>TEAMXX_</w:t>
              </w:r>
            </w:ins>
            <w:del w:id="1650" w:author="Steve Morgan (DATA PLATFORM CSA)" w:date="2019-08-30T15:48:00Z">
              <w:r w:rsidR="00B009E9" w:rsidRPr="00F947C4" w:rsidDel="00A40715">
                <w:rPr>
                  <w:b/>
                  <w:bCs/>
                  <w:rPrChange w:id="1651" w:author="Steve Morgan (DATA PLATFORM CSA)" w:date="2019-08-30T15:50:00Z">
                    <w:rPr>
                      <w:b/>
                      <w:color w:val="FF0000"/>
                      <w:sz w:val="28"/>
                    </w:rPr>
                  </w:rPrChange>
                </w:rPr>
                <w:tab/>
              </w:r>
            </w:del>
            <w:r w:rsidR="00B009E9" w:rsidRPr="00F947C4">
              <w:rPr>
                <w:b/>
                <w:bCs/>
                <w:rPrChange w:id="1652" w:author="Steve Morgan (DATA PLATFORM CSA)" w:date="2019-08-30T15:50:00Z">
                  <w:rPr>
                    <w:color w:val="FF0000"/>
                    <w:sz w:val="24"/>
                  </w:rPr>
                </w:rPrChange>
              </w:rPr>
              <w:t>TenantDataDb</w:t>
            </w:r>
            <w:del w:id="1653" w:author="Steve Morgan (DATA PLATFORM CSA)" w:date="2019-08-30T15:48:00Z">
              <w:r w:rsidR="00B009E9" w:rsidRPr="00A40715" w:rsidDel="00A40715">
                <w:rPr>
                  <w:b/>
                  <w:color w:val="4472C4" w:themeColor="accent1"/>
                  <w:sz w:val="28"/>
                  <w:rPrChange w:id="1654" w:author="Steve Morgan (DATA PLATFORM CSA)" w:date="2019-08-30T15:48:00Z">
                    <w:rPr>
                      <w:b/>
                      <w:color w:val="FF0000"/>
                      <w:sz w:val="28"/>
                    </w:rPr>
                  </w:rPrChange>
                </w:rPr>
                <w:delText>x</w:delText>
              </w:r>
            </w:del>
            <w:commentRangeEnd w:id="1571"/>
            <w:r w:rsidR="00F947C4">
              <w:rPr>
                <w:rStyle w:val="CommentReference"/>
              </w:rPr>
              <w:commentReference w:id="1571"/>
            </w:r>
          </w:p>
          <w:p w14:paraId="3B7F3CEA" w14:textId="77777777" w:rsidR="00B009E9" w:rsidRDefault="00B009E9" w:rsidP="00EF093D"/>
          <w:p w14:paraId="0782128D" w14:textId="77777777" w:rsidR="007D104C" w:rsidRDefault="007D104C" w:rsidP="00EF093D">
            <w:pPr>
              <w:rPr>
                <w:ins w:id="1655" w:author="Steve Morgan (DATA PLATFORM CSA)" w:date="2019-08-30T15:52:00Z"/>
              </w:rPr>
            </w:pPr>
          </w:p>
          <w:p w14:paraId="11C7CDDE" w14:textId="77777777" w:rsidR="00386300" w:rsidRDefault="00386300" w:rsidP="00EF093D">
            <w:pPr>
              <w:rPr>
                <w:ins w:id="1656" w:author="Steve Morgan (DATA PLATFORM CSA)" w:date="2019-08-30T15:52:00Z"/>
              </w:rPr>
            </w:pPr>
          </w:p>
          <w:p w14:paraId="37A8777D" w14:textId="77777777" w:rsidR="00386300" w:rsidRDefault="00386300" w:rsidP="00EF093D">
            <w:pPr>
              <w:rPr>
                <w:ins w:id="1657" w:author="Steve Morgan (DATA PLATFORM CSA)" w:date="2019-08-30T15:52:00Z"/>
              </w:rPr>
            </w:pPr>
          </w:p>
          <w:p w14:paraId="017D7C8C" w14:textId="77777777" w:rsidR="00386300" w:rsidRDefault="00386300" w:rsidP="00EF093D">
            <w:pPr>
              <w:rPr>
                <w:ins w:id="1658" w:author="Steve Morgan (DATA PLATFORM CSA)" w:date="2019-08-30T15:52:00Z"/>
              </w:rPr>
            </w:pPr>
          </w:p>
          <w:p w14:paraId="2CFB5C65" w14:textId="54FCCE26" w:rsidR="00386300" w:rsidRDefault="00386300" w:rsidP="00EF093D"/>
        </w:tc>
        <w:tc>
          <w:tcPr>
            <w:tcW w:w="7796" w:type="dxa"/>
          </w:tcPr>
          <w:p w14:paraId="4E873C60" w14:textId="77777777" w:rsidR="00F31523" w:rsidRDefault="00984D45" w:rsidP="00EF09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AA2B0" wp14:editId="48602D8D">
                  <wp:extent cx="4723765" cy="3442335"/>
                  <wp:effectExtent l="0" t="0" r="635" b="571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44B02" w14:textId="4D584621" w:rsidR="00984D45" w:rsidRDefault="00984D45" w:rsidP="00EF093D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1F8E6E09" w14:textId="1A107F60" w:rsidR="00F31523" w:rsidRDefault="00056B01" w:rsidP="00EF093D">
            <w:r>
              <w:t>SSMS should be installed, for this workshop, on the Windows VM.</w:t>
            </w:r>
          </w:p>
        </w:tc>
      </w:tr>
      <w:tr w:rsidR="00456675" w14:paraId="78C40206" w14:textId="77777777" w:rsidTr="00226C7C">
        <w:tc>
          <w:tcPr>
            <w:tcW w:w="3114" w:type="dxa"/>
          </w:tcPr>
          <w:p w14:paraId="7B2FC556" w14:textId="0E94262A" w:rsidR="00ED51B6" w:rsidRDefault="00ED51B6" w:rsidP="00EF093D">
            <w:r>
              <w:t xml:space="preserve">Before we can test the application will run with the newly migrated </w:t>
            </w:r>
            <w:proofErr w:type="gramStart"/>
            <w:r>
              <w:t>databases</w:t>
            </w:r>
            <w:proofErr w:type="gramEnd"/>
            <w:r>
              <w:t xml:space="preserve"> we need </w:t>
            </w:r>
            <w:r w:rsidR="002638BB">
              <w:t xml:space="preserve">enable CLR </w:t>
            </w:r>
            <w:r w:rsidR="00BC3B21">
              <w:t>on the SQL Managed Instance.</w:t>
            </w:r>
          </w:p>
          <w:p w14:paraId="6DC189E0" w14:textId="77777777" w:rsidR="00BC3B21" w:rsidRDefault="00BC3B21" w:rsidP="00EF093D"/>
          <w:p w14:paraId="3F04C4B1" w14:textId="1A261D88" w:rsidR="00070083" w:rsidRDefault="00D82B8F" w:rsidP="00EF093D">
            <w:r>
              <w:t>In SQL Server Management Studio open a new query window</w:t>
            </w:r>
            <w:r w:rsidR="00070083">
              <w:t>.</w:t>
            </w:r>
            <w:r w:rsidR="00D0300A">
              <w:t xml:space="preserve"> </w:t>
            </w:r>
            <w:r w:rsidR="00070083" w:rsidRPr="00342358">
              <w:rPr>
                <w:i/>
                <w:iCs/>
                <w:highlight w:val="yellow"/>
              </w:rPr>
              <w:t>Make sure</w:t>
            </w:r>
            <w:r w:rsidR="00804962" w:rsidRPr="00342358">
              <w:rPr>
                <w:i/>
                <w:iCs/>
                <w:highlight w:val="yellow"/>
              </w:rPr>
              <w:t xml:space="preserve"> </w:t>
            </w:r>
            <w:r w:rsidR="00120392" w:rsidRPr="00342358">
              <w:rPr>
                <w:i/>
                <w:iCs/>
                <w:highlight w:val="yellow"/>
              </w:rPr>
              <w:t xml:space="preserve">that </w:t>
            </w:r>
            <w:r w:rsidR="00C51979" w:rsidRPr="00342358">
              <w:rPr>
                <w:i/>
                <w:iCs/>
                <w:highlight w:val="yellow"/>
              </w:rPr>
              <w:t xml:space="preserve">you use the sysadmin account </w:t>
            </w:r>
            <w:r w:rsidR="00942819" w:rsidRPr="00342358">
              <w:rPr>
                <w:i/>
                <w:iCs/>
                <w:highlight w:val="yellow"/>
              </w:rPr>
              <w:t>(below) fo</w:t>
            </w:r>
            <w:r w:rsidR="00CD3C68" w:rsidRPr="00342358">
              <w:rPr>
                <w:i/>
                <w:iCs/>
                <w:highlight w:val="yellow"/>
              </w:rPr>
              <w:t>r</w:t>
            </w:r>
            <w:r w:rsidR="00942819" w:rsidRPr="00342358">
              <w:rPr>
                <w:i/>
                <w:iCs/>
                <w:highlight w:val="yellow"/>
              </w:rPr>
              <w:t xml:space="preserve"> this new </w:t>
            </w:r>
            <w:r w:rsidR="00EE1DF5" w:rsidRPr="00342358">
              <w:rPr>
                <w:i/>
                <w:iCs/>
                <w:highlight w:val="yellow"/>
              </w:rPr>
              <w:t>query window</w:t>
            </w:r>
          </w:p>
          <w:p w14:paraId="565641DF" w14:textId="77777777" w:rsidR="00EE1DF5" w:rsidRDefault="00EE1DF5" w:rsidP="00EF093D"/>
          <w:p w14:paraId="35F58FAB" w14:textId="0E419680" w:rsid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Sysadmin account:</w:t>
            </w:r>
          </w:p>
          <w:p w14:paraId="4E88485A" w14:textId="776D44CE" w:rsidR="00EE1DF5" w:rsidRPr="00016E39" w:rsidRDefault="00EE1DF5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Username:</w:t>
            </w:r>
          </w:p>
          <w:p w14:paraId="4BA23666" w14:textId="2C03AC49" w:rsidR="00EE1DF5" w:rsidRPr="00016E39" w:rsidRDefault="00016E39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</w:t>
            </w:r>
            <w:proofErr w:type="spellStart"/>
            <w:r w:rsidR="00EE1DF5" w:rsidRPr="00016E39">
              <w:rPr>
                <w:b/>
                <w:bCs/>
                <w:color w:val="FF0000"/>
              </w:rPr>
              <w:t>Demouser</w:t>
            </w:r>
            <w:proofErr w:type="spellEnd"/>
          </w:p>
          <w:p w14:paraId="43CB961E" w14:textId="18036C19" w:rsidR="00EE1DF5" w:rsidRPr="00016E39" w:rsidRDefault="00975E4B" w:rsidP="00EF093D">
            <w:pPr>
              <w:rPr>
                <w:b/>
                <w:bCs/>
              </w:rPr>
            </w:pPr>
            <w:r w:rsidRPr="00016E39">
              <w:rPr>
                <w:b/>
                <w:bCs/>
              </w:rPr>
              <w:t>Password:</w:t>
            </w:r>
          </w:p>
          <w:p w14:paraId="57004F48" w14:textId="2AE846BC" w:rsidR="00975E4B" w:rsidRPr="00016E39" w:rsidRDefault="00016E39" w:rsidP="00EF093D">
            <w:pPr>
              <w:rPr>
                <w:color w:val="FF0000"/>
              </w:rPr>
            </w:pPr>
            <w:r w:rsidRPr="00016E39">
              <w:rPr>
                <w:b/>
                <w:bCs/>
                <w:color w:val="FF0000"/>
              </w:rPr>
              <w:t xml:space="preserve">    </w:t>
            </w:r>
            <w:r w:rsidR="00975E4B" w:rsidRPr="00016E39">
              <w:rPr>
                <w:b/>
                <w:bCs/>
                <w:color w:val="FF0000"/>
              </w:rPr>
              <w:t>Demo@pass1234567</w:t>
            </w:r>
          </w:p>
          <w:p w14:paraId="23D050B4" w14:textId="77777777" w:rsidR="00016E39" w:rsidRDefault="00016E39" w:rsidP="00EF093D"/>
          <w:p w14:paraId="542B01BE" w14:textId="623CB740" w:rsidR="00D82B8F" w:rsidRDefault="00342358" w:rsidP="00EF093D">
            <w:r>
              <w:t xml:space="preserve">Once the query window has opened </w:t>
            </w:r>
            <w:r w:rsidR="00CF3759">
              <w:t xml:space="preserve">enter and </w:t>
            </w:r>
            <w:r>
              <w:t xml:space="preserve">run the TSQL </w:t>
            </w:r>
            <w:r w:rsidR="00CF3759">
              <w:t>statements opposite to enable CLR in the SQL Managed Instance.</w:t>
            </w:r>
          </w:p>
          <w:p w14:paraId="4A419248" w14:textId="56D03D55" w:rsidR="00F72830" w:rsidRDefault="00F72830" w:rsidP="00EF093D"/>
        </w:tc>
        <w:tc>
          <w:tcPr>
            <w:tcW w:w="7796" w:type="dxa"/>
          </w:tcPr>
          <w:p w14:paraId="039502F4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sp_configure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enabled'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069F07F0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E0025A2" w14:textId="77777777" w:rsidR="005E322E" w:rsidRDefault="005E322E" w:rsidP="005E322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reconfigure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override</w:t>
            </w:r>
          </w:p>
          <w:p w14:paraId="2F9719CE" w14:textId="77777777" w:rsidR="00456675" w:rsidRDefault="005E322E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1D3303F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3E4CB767" w14:textId="77777777" w:rsidR="004D5AB7" w:rsidRDefault="004D5AB7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19862C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15CC5F3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13379587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335BCD2" w14:textId="77777777" w:rsidR="00CF3759" w:rsidRDefault="00CF3759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0811874D" w14:textId="77777777" w:rsidR="002A3DE0" w:rsidRDefault="002A3DE0" w:rsidP="005E322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2CA94C7C" w14:textId="77777777" w:rsidR="002A3DE0" w:rsidRDefault="002A3DE0" w:rsidP="002A3DE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AFEF2" wp14:editId="12F37E5B">
                  <wp:extent cx="4723765" cy="1254125"/>
                  <wp:effectExtent l="0" t="0" r="635" b="317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5B018" w14:textId="1F3E1B48" w:rsidR="00200E98" w:rsidRDefault="00200E98" w:rsidP="002A3DE0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094732C8" w14:textId="77777777" w:rsidR="00CF3759" w:rsidRDefault="00CF3759" w:rsidP="00CF3759">
            <w:r>
              <w:t>Remember that this application must migrate to Azure SQL Database Managed Instance (SQL instance as a service) as it uses CLR. CLR is NOT available on Azure SQL DB (database as a service).</w:t>
            </w:r>
          </w:p>
          <w:p w14:paraId="19915DB1" w14:textId="77777777" w:rsidR="00456675" w:rsidRDefault="00456675" w:rsidP="00EF093D"/>
        </w:tc>
      </w:tr>
      <w:tr w:rsidR="00456675" w:rsidDel="00386300" w14:paraId="12C30F81" w14:textId="16603B17" w:rsidTr="00226C7C">
        <w:trPr>
          <w:del w:id="1659" w:author="Steve Morgan (DATA PLATFORM CSA)" w:date="2019-08-30T15:53:00Z"/>
        </w:trPr>
        <w:tc>
          <w:tcPr>
            <w:tcW w:w="3114" w:type="dxa"/>
          </w:tcPr>
          <w:p w14:paraId="37903A79" w14:textId="461FBA2F" w:rsidR="00C820C0" w:rsidDel="00386300" w:rsidRDefault="00C820C0" w:rsidP="00EF093D">
            <w:pPr>
              <w:rPr>
                <w:del w:id="1660" w:author="Steve Morgan (DATA PLATFORM CSA)" w:date="2019-08-30T15:53:00Z"/>
              </w:rPr>
            </w:pPr>
          </w:p>
        </w:tc>
        <w:tc>
          <w:tcPr>
            <w:tcW w:w="7796" w:type="dxa"/>
          </w:tcPr>
          <w:p w14:paraId="33200E2C" w14:textId="4A36872C" w:rsidR="001B2CAF" w:rsidDel="00386300" w:rsidRDefault="001B2CAF" w:rsidP="001B2CAF">
            <w:pPr>
              <w:rPr>
                <w:del w:id="1661" w:author="Steve Morgan (DATA PLATFORM CSA)" w:date="2019-08-30T15:53:00Z"/>
                <w:noProof/>
              </w:rPr>
            </w:pPr>
          </w:p>
        </w:tc>
        <w:tc>
          <w:tcPr>
            <w:tcW w:w="2977" w:type="dxa"/>
          </w:tcPr>
          <w:p w14:paraId="6FCC7C22" w14:textId="28EC9015" w:rsidR="00456675" w:rsidDel="00386300" w:rsidRDefault="00456675" w:rsidP="00EF093D">
            <w:pPr>
              <w:rPr>
                <w:del w:id="1662" w:author="Steve Morgan (DATA PLATFORM CSA)" w:date="2019-08-30T15:53:00Z"/>
              </w:rPr>
            </w:pPr>
          </w:p>
        </w:tc>
      </w:tr>
    </w:tbl>
    <w:p w14:paraId="0A0F7B18" w14:textId="0D7B166E" w:rsidR="00342DF5" w:rsidRDefault="00342DF5" w:rsidP="00052BE1">
      <w:pPr>
        <w:pStyle w:val="Heading2"/>
      </w:pPr>
      <w:r>
        <w:br w:type="page"/>
      </w:r>
    </w:p>
    <w:p w14:paraId="7C27CC02" w14:textId="016490B1" w:rsidR="005E2C0D" w:rsidRDefault="007C1826" w:rsidP="003F61FB">
      <w:pPr>
        <w:pStyle w:val="Heading1"/>
        <w:numPr>
          <w:ilvl w:val="0"/>
          <w:numId w:val="6"/>
        </w:numPr>
      </w:pPr>
      <w:bookmarkStart w:id="1663" w:name="_Toc18078925"/>
      <w:r>
        <w:t>Connect ‘Online Transaction Monitor’ to Azure</w:t>
      </w:r>
      <w:r w:rsidR="00180BD2">
        <w:t xml:space="preserve"> SQL DB Managed Instance</w:t>
      </w:r>
      <w:bookmarkEnd w:id="1663"/>
    </w:p>
    <w:p w14:paraId="71BEAA6B" w14:textId="77777777" w:rsidR="00E91843" w:rsidRDefault="00E91843" w:rsidP="00E91843">
      <w:r>
        <w:t xml:space="preserve">Now that we have migrated the databases to </w:t>
      </w:r>
      <w:proofErr w:type="gramStart"/>
      <w:r>
        <w:t>Azure</w:t>
      </w:r>
      <w:proofErr w:type="gramEnd"/>
      <w:r>
        <w:t xml:space="preserve"> we need to restart the application to use the new database.</w:t>
      </w:r>
    </w:p>
    <w:p w14:paraId="018D9E07" w14:textId="77777777" w:rsidR="00180BD2" w:rsidRPr="00180BD2" w:rsidRDefault="00180BD2" w:rsidP="00180B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7796"/>
        <w:gridCol w:w="3038"/>
        <w:tblGridChange w:id="1664">
          <w:tblGrid>
            <w:gridCol w:w="3114"/>
            <w:gridCol w:w="102"/>
            <w:gridCol w:w="7694"/>
            <w:gridCol w:w="622"/>
            <w:gridCol w:w="2416"/>
          </w:tblGrid>
        </w:tblGridChange>
      </w:tblGrid>
      <w:tr w:rsidR="003F5ACD" w14:paraId="66324B7A" w14:textId="77777777" w:rsidTr="00F67461">
        <w:tc>
          <w:tcPr>
            <w:tcW w:w="3114" w:type="dxa"/>
          </w:tcPr>
          <w:p w14:paraId="3B5E21D0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796" w:type="dxa"/>
            <w:vAlign w:val="center"/>
          </w:tcPr>
          <w:p w14:paraId="2544021B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3D11929C" w14:textId="77777777" w:rsidR="00180BD2" w:rsidRDefault="00180BD2" w:rsidP="00EF093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3F5ACD" w14:paraId="10B06D12" w14:textId="77777777" w:rsidTr="00F67461">
        <w:tc>
          <w:tcPr>
            <w:tcW w:w="3114" w:type="dxa"/>
          </w:tcPr>
          <w:p w14:paraId="69610D04" w14:textId="4B95D793" w:rsidR="00180BD2" w:rsidRDefault="00FB2712" w:rsidP="00EF093D">
            <w:r>
              <w:t xml:space="preserve">On </w:t>
            </w:r>
            <w:r w:rsidR="00C91D16">
              <w:t xml:space="preserve">your team Win10 management </w:t>
            </w:r>
            <w:r w:rsidR="00180BD2">
              <w:t>VM</w:t>
            </w:r>
            <w:r>
              <w:t xml:space="preserve"> run the </w:t>
            </w:r>
            <w:proofErr w:type="spellStart"/>
            <w:r w:rsidR="00AF4435">
              <w:t>SImpleTranReportApp</w:t>
            </w:r>
            <w:proofErr w:type="spellEnd"/>
            <w:r w:rsidR="00AF4435">
              <w:t xml:space="preserve"> application.</w:t>
            </w:r>
          </w:p>
          <w:p w14:paraId="760ACAAA" w14:textId="170DC782" w:rsidR="00E24534" w:rsidRDefault="00E24534" w:rsidP="00EF093D"/>
          <w:p w14:paraId="06AB8180" w14:textId="2A6B9D4A" w:rsidR="00E24534" w:rsidRDefault="00E24534" w:rsidP="00EF093D">
            <w:r>
              <w:t>Note</w:t>
            </w:r>
            <w:r w:rsidR="007720CF">
              <w:t xml:space="preserve">: You will likely </w:t>
            </w:r>
            <w:r w:rsidR="006E10F7">
              <w:t>already</w:t>
            </w:r>
            <w:r w:rsidR="007720CF">
              <w:t xml:space="preserve"> have the app loaded from the earlier stage in this workshop.</w:t>
            </w:r>
            <w:r w:rsidR="006E10F7">
              <w:t xml:space="preserve"> IF it is still running simulated transactions, click ‘</w:t>
            </w:r>
            <w:r w:rsidR="006E10F7" w:rsidRPr="006E10F7">
              <w:rPr>
                <w:b/>
                <w:color w:val="4472C4" w:themeColor="accent1"/>
              </w:rPr>
              <w:t>Pause’</w:t>
            </w:r>
          </w:p>
          <w:p w14:paraId="2C61B561" w14:textId="77777777" w:rsidR="00180BD2" w:rsidRDefault="00180BD2" w:rsidP="00EF093D"/>
        </w:tc>
        <w:tc>
          <w:tcPr>
            <w:tcW w:w="7796" w:type="dxa"/>
          </w:tcPr>
          <w:p w14:paraId="4EDC8278" w14:textId="77777777" w:rsidR="00180BD2" w:rsidRDefault="008528C4" w:rsidP="0042398B">
            <w:pPr>
              <w:jc w:val="center"/>
            </w:pPr>
            <w:r w:rsidRPr="008528C4">
              <w:rPr>
                <w:noProof/>
              </w:rPr>
              <w:drawing>
                <wp:inline distT="0" distB="0" distL="0" distR="0" wp14:anchorId="738FA354" wp14:editId="71BFACD4">
                  <wp:extent cx="4311557" cy="3001992"/>
                  <wp:effectExtent l="0" t="0" r="0" b="8255"/>
                  <wp:docPr id="1904639475" name="Picture 1904639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62" cy="304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D34C" w14:textId="3B9499C9" w:rsidR="008528C4" w:rsidRDefault="008528C4" w:rsidP="0042398B">
            <w:pPr>
              <w:jc w:val="center"/>
            </w:pPr>
          </w:p>
        </w:tc>
        <w:tc>
          <w:tcPr>
            <w:tcW w:w="3038" w:type="dxa"/>
          </w:tcPr>
          <w:p w14:paraId="382FBAB7" w14:textId="714D255D" w:rsidR="00180BD2" w:rsidRDefault="00E3105C" w:rsidP="00EF093D">
            <w:r>
              <w:t xml:space="preserve"> </w:t>
            </w:r>
          </w:p>
          <w:p w14:paraId="1A1AC97D" w14:textId="77777777" w:rsidR="00180BD2" w:rsidRDefault="00180BD2" w:rsidP="00EF093D"/>
        </w:tc>
      </w:tr>
      <w:tr w:rsidR="003F5ACD" w14:paraId="16495B39" w14:textId="77777777" w:rsidTr="00F67461">
        <w:tblPrEx>
          <w:tblW w:w="0" w:type="auto"/>
          <w:tblPrExChange w:id="1665" w:author="Steve Morgan (DATA PLATFORM CSA)" w:date="2019-08-30T15:43:00Z">
            <w:tblPrEx>
              <w:tblW w:w="0" w:type="auto"/>
            </w:tblPrEx>
          </w:tblPrExChange>
        </w:tblPrEx>
        <w:tc>
          <w:tcPr>
            <w:tcW w:w="3114" w:type="dxa"/>
            <w:tcPrChange w:id="1666" w:author="Steve Morgan (DATA PLATFORM CSA)" w:date="2019-08-30T15:43:00Z">
              <w:tcPr>
                <w:tcW w:w="3216" w:type="dxa"/>
                <w:gridSpan w:val="2"/>
              </w:tcPr>
            </w:tcPrChange>
          </w:tcPr>
          <w:p w14:paraId="2AA7B25B" w14:textId="77777777" w:rsidR="00425B17" w:rsidRDefault="00425B17" w:rsidP="00425B17">
            <w:r>
              <w:t>Reconfigure the applications connection string so it’s connects to the newly migrated databases on the SQL Managed Instance.</w:t>
            </w:r>
          </w:p>
          <w:p w14:paraId="5B5508E7" w14:textId="77777777" w:rsidR="00180BD2" w:rsidRDefault="00180BD2" w:rsidP="00EF093D">
            <w:r>
              <w:t>Once running, select the ‘</w:t>
            </w:r>
            <w:r w:rsidRPr="00A4788B">
              <w:rPr>
                <w:b/>
                <w:color w:val="4472C4" w:themeColor="accent1"/>
              </w:rPr>
              <w:t>Settings</w:t>
            </w:r>
            <w:r>
              <w:t>’ tab</w:t>
            </w:r>
          </w:p>
          <w:p w14:paraId="68437D0D" w14:textId="77777777" w:rsidR="00180BD2" w:rsidRDefault="00180BD2" w:rsidP="00EF093D"/>
          <w:p w14:paraId="00215496" w14:textId="77777777" w:rsidR="00180BD2" w:rsidRDefault="00180BD2" w:rsidP="00EF093D">
            <w:r>
              <w:t>Enter the following parameters into the fields identified:</w:t>
            </w:r>
          </w:p>
          <w:p w14:paraId="637904E9" w14:textId="5DD98015" w:rsidR="00713728" w:rsidRDefault="00713728" w:rsidP="00EF093D">
            <w:pPr>
              <w:rPr>
                <w:ins w:id="1667" w:author="Steve Morgan (DATA PLATFORM CSA)" w:date="2019-08-30T15:43:00Z"/>
                <w:b/>
                <w:bCs/>
              </w:rPr>
            </w:pPr>
            <w:commentRangeStart w:id="1668"/>
            <w:proofErr w:type="spellStart"/>
            <w:ins w:id="1669" w:author="Steve Morgan (DATA PLATFORM CSA)" w:date="2019-08-30T15:42:00Z">
              <w:r w:rsidRPr="00713728">
                <w:rPr>
                  <w:b/>
                  <w:bCs/>
                  <w:rPrChange w:id="1670" w:author="Steve Morgan (DATA PLATFORM CSA)" w:date="2019-08-30T15:42:00Z">
                    <w:rPr/>
                  </w:rPrChange>
                </w:rPr>
                <w:t>ServerName</w:t>
              </w:r>
              <w:proofErr w:type="spellEnd"/>
              <w:r w:rsidRPr="00713728">
                <w:rPr>
                  <w:b/>
                  <w:bCs/>
                  <w:rPrChange w:id="1671" w:author="Steve Morgan (DATA PLATFORM CSA)" w:date="2019-08-30T15:42:00Z">
                    <w:rPr/>
                  </w:rPrChange>
                </w:rPr>
                <w:t>:</w:t>
              </w:r>
            </w:ins>
          </w:p>
          <w:p w14:paraId="127B1E73" w14:textId="254CDC0E" w:rsidR="00E51A4C" w:rsidRDefault="002E5433" w:rsidP="00EF093D">
            <w:pPr>
              <w:rPr>
                <w:b/>
                <w:bCs/>
                <w:color w:val="FF0000"/>
              </w:rPr>
            </w:pPr>
            <w:ins w:id="1672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</w:ins>
            <w:r w:rsidR="0029297A">
              <w:rPr>
                <w:b/>
                <w:bCs/>
                <w:color w:val="FF0000"/>
              </w:rPr>
              <w:t>Fully qualified Managed Instance Name:</w:t>
            </w:r>
          </w:p>
          <w:p w14:paraId="10A2D3B0" w14:textId="137D0976" w:rsidR="0029297A" w:rsidRPr="00713728" w:rsidRDefault="0029297A" w:rsidP="00EF093D">
            <w:pPr>
              <w:rPr>
                <w:ins w:id="1673" w:author="Steve Morgan (DATA PLATFORM CSA)" w:date="2019-08-30T15:42:00Z"/>
                <w:b/>
                <w:bCs/>
                <w:rPrChange w:id="1674" w:author="Steve Morgan (DATA PLATFORM CSA)" w:date="2019-08-30T15:42:00Z">
                  <w:rPr>
                    <w:ins w:id="1675" w:author="Steve Morgan (DATA PLATFORM CSA)" w:date="2019-08-30T15:42:00Z"/>
                  </w:rPr>
                </w:rPrChange>
              </w:rPr>
            </w:pPr>
            <w:proofErr w:type="spellStart"/>
            <w:r>
              <w:rPr>
                <w:b/>
                <w:bCs/>
                <w:color w:val="FF0000"/>
              </w:rPr>
              <w:t>Sqlhack-miXXXXXXX</w:t>
            </w:r>
            <w:proofErr w:type="spellEnd"/>
          </w:p>
          <w:p w14:paraId="1735806B" w14:textId="15C6DA10" w:rsidR="00713728" w:rsidRPr="00713728" w:rsidRDefault="00713728">
            <w:pPr>
              <w:spacing w:before="120"/>
              <w:rPr>
                <w:ins w:id="1676" w:author="Steve Morgan (DATA PLATFORM CSA)" w:date="2019-08-30T15:42:00Z"/>
                <w:b/>
                <w:bCs/>
                <w:rPrChange w:id="1677" w:author="Steve Morgan (DATA PLATFORM CSA)" w:date="2019-08-30T15:42:00Z">
                  <w:rPr>
                    <w:ins w:id="1678" w:author="Steve Morgan (DATA PLATFORM CSA)" w:date="2019-08-30T15:42:00Z"/>
                  </w:rPr>
                </w:rPrChange>
              </w:rPr>
              <w:pPrChange w:id="1679" w:author="Steve Morgan (DATA PLATFORM CSA)" w:date="2019-08-30T15:45:00Z">
                <w:pPr/>
              </w:pPrChange>
            </w:pPr>
            <w:ins w:id="1680" w:author="Steve Morgan (DATA PLATFORM CSA)" w:date="2019-08-30T15:42:00Z">
              <w:r w:rsidRPr="00713728">
                <w:rPr>
                  <w:b/>
                  <w:bCs/>
                  <w:rPrChange w:id="1681" w:author="Steve Morgan (DATA PLATFORM CSA)" w:date="2019-08-30T15:42:00Z">
                    <w:rPr/>
                  </w:rPrChange>
                </w:rPr>
                <w:t>Initial Catalog:</w:t>
              </w:r>
            </w:ins>
          </w:p>
          <w:p w14:paraId="309CEC26" w14:textId="05D687E4" w:rsidR="00E51A4C" w:rsidRPr="00425B17" w:rsidRDefault="00353026" w:rsidP="00EF093D">
            <w:pPr>
              <w:rPr>
                <w:ins w:id="1682" w:author="Steve Morgan (DATA PLATFORM CSA)" w:date="2019-08-30T15:43:00Z"/>
                <w:b/>
                <w:bCs/>
                <w:color w:val="FF0000"/>
              </w:rPr>
            </w:pPr>
            <w:ins w:id="1683" w:author="Steve Morgan (DATA PLATFORM CSA)" w:date="2019-08-30T15:44:00Z">
              <w:r w:rsidRPr="00425B17">
                <w:rPr>
                  <w:b/>
                  <w:bCs/>
                  <w:color w:val="FF0000"/>
                </w:rPr>
                <w:t xml:space="preserve">    </w:t>
              </w:r>
              <w:r w:rsidRPr="00425B17">
                <w:rPr>
                  <w:b/>
                  <w:color w:val="FF0000"/>
                  <w:rPrChange w:id="1684" w:author="Steve Morgan (DATA PLATFORM CSA)" w:date="2019-08-30T15:44:00Z">
                    <w:rPr>
                      <w:b/>
                      <w:color w:val="000000" w:themeColor="text1"/>
                    </w:rPr>
                  </w:rPrChange>
                </w:rPr>
                <w:t>TEAM01_TenantDataDb</w:t>
              </w:r>
            </w:ins>
          </w:p>
          <w:p w14:paraId="3C4E9CB1" w14:textId="184BD7A7" w:rsidR="00713728" w:rsidRPr="00713728" w:rsidRDefault="00713728">
            <w:pPr>
              <w:spacing w:before="120"/>
              <w:rPr>
                <w:ins w:id="1685" w:author="Steve Morgan (DATA PLATFORM CSA)" w:date="2019-08-30T15:42:00Z"/>
                <w:b/>
                <w:bCs/>
                <w:rPrChange w:id="1686" w:author="Steve Morgan (DATA PLATFORM CSA)" w:date="2019-08-30T15:42:00Z">
                  <w:rPr>
                    <w:ins w:id="1687" w:author="Steve Morgan (DATA PLATFORM CSA)" w:date="2019-08-30T15:42:00Z"/>
                  </w:rPr>
                </w:rPrChange>
              </w:rPr>
              <w:pPrChange w:id="1688" w:author="Steve Morgan (DATA PLATFORM CSA)" w:date="2019-08-30T15:45:00Z">
                <w:pPr/>
              </w:pPrChange>
            </w:pPr>
            <w:proofErr w:type="spellStart"/>
            <w:ins w:id="1689" w:author="Steve Morgan (DATA PLATFORM CSA)" w:date="2019-08-30T15:42:00Z">
              <w:r w:rsidRPr="00713728">
                <w:rPr>
                  <w:b/>
                  <w:bCs/>
                  <w:rPrChange w:id="1690" w:author="Steve Morgan (DATA PLATFORM CSA)" w:date="2019-08-30T15:42:00Z">
                    <w:rPr/>
                  </w:rPrChange>
                </w:rPr>
                <w:t>UserName</w:t>
              </w:r>
              <w:proofErr w:type="spellEnd"/>
              <w:r w:rsidRPr="00713728">
                <w:rPr>
                  <w:b/>
                  <w:bCs/>
                  <w:rPrChange w:id="1691" w:author="Steve Morgan (DATA PLATFORM CSA)" w:date="2019-08-30T15:42:00Z">
                    <w:rPr/>
                  </w:rPrChange>
                </w:rPr>
                <w:t>:</w:t>
              </w:r>
            </w:ins>
          </w:p>
          <w:p w14:paraId="21DCB08A" w14:textId="27EA487E" w:rsidR="00E51A4C" w:rsidRDefault="00353026" w:rsidP="00EF093D">
            <w:pPr>
              <w:rPr>
                <w:ins w:id="1692" w:author="Steve Morgan (DATA PLATFORM CSA)" w:date="2019-08-30T15:43:00Z"/>
                <w:b/>
                <w:bCs/>
              </w:rPr>
            </w:pPr>
            <w:ins w:id="1693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="002E5433" w:rsidRPr="00425B17">
                <w:rPr>
                  <w:b/>
                  <w:bCs/>
                  <w:color w:val="FF0000"/>
                  <w:rPrChange w:id="1694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0CB7FBB5" w14:textId="0C227B31" w:rsidR="00713728" w:rsidRDefault="00713728">
            <w:pPr>
              <w:spacing w:before="120"/>
              <w:rPr>
                <w:ins w:id="1695" w:author="Steve Morgan (DATA PLATFORM CSA)" w:date="2019-08-30T15:44:00Z"/>
                <w:b/>
                <w:bCs/>
              </w:rPr>
              <w:pPrChange w:id="1696" w:author="Steve Morgan (DATA PLATFORM CSA)" w:date="2019-08-30T15:45:00Z">
                <w:pPr/>
              </w:pPrChange>
            </w:pPr>
            <w:ins w:id="1697" w:author="Steve Morgan (DATA PLATFORM CSA)" w:date="2019-08-30T15:42:00Z">
              <w:r w:rsidRPr="00713728">
                <w:rPr>
                  <w:b/>
                  <w:bCs/>
                  <w:rPrChange w:id="1698" w:author="Steve Morgan (DATA PLATFORM CSA)" w:date="2019-08-30T15:42:00Z">
                    <w:rPr/>
                  </w:rPrChange>
                </w:rPr>
                <w:t>Password:</w:t>
              </w:r>
            </w:ins>
            <w:commentRangeEnd w:id="1668"/>
            <w:ins w:id="1699" w:author="Steve Morgan (DATA PLATFORM CSA)" w:date="2019-08-30T15:43:00Z">
              <w:r w:rsidR="00E51A4C" w:rsidRPr="002640C0">
                <w:rPr>
                  <w:b/>
                  <w:bCs/>
                  <w:rPrChange w:id="1700" w:author="Steve Morgan (DATA PLATFORM CSA)" w:date="2019-08-30T15:45:00Z">
                    <w:rPr>
                      <w:rStyle w:val="CommentReference"/>
                    </w:rPr>
                  </w:rPrChange>
                </w:rPr>
                <w:commentReference w:id="1668"/>
              </w:r>
            </w:ins>
          </w:p>
          <w:p w14:paraId="2EF2AD74" w14:textId="44F887FE" w:rsidR="002E5433" w:rsidRPr="00713728" w:rsidRDefault="002E5433" w:rsidP="00EF093D">
            <w:pPr>
              <w:rPr>
                <w:ins w:id="1701" w:author="Steve Morgan (DATA PLATFORM CSA)" w:date="2019-08-30T15:42:00Z"/>
                <w:b/>
                <w:bCs/>
                <w:rPrChange w:id="1702" w:author="Steve Morgan (DATA PLATFORM CSA)" w:date="2019-08-30T15:42:00Z">
                  <w:rPr>
                    <w:ins w:id="1703" w:author="Steve Morgan (DATA PLATFORM CSA)" w:date="2019-08-30T15:42:00Z"/>
                  </w:rPr>
                </w:rPrChange>
              </w:rPr>
            </w:pPr>
            <w:ins w:id="1704" w:author="Steve Morgan (DATA PLATFORM CSA)" w:date="2019-08-30T15:44:00Z">
              <w:r>
                <w:rPr>
                  <w:b/>
                  <w:bCs/>
                </w:rPr>
                <w:t xml:space="preserve">    </w:t>
              </w:r>
              <w:r w:rsidRPr="00425B17">
                <w:rPr>
                  <w:b/>
                  <w:bCs/>
                  <w:color w:val="FF0000"/>
                  <w:rPrChange w:id="1705" w:author="Steve Morgan (DATA PLATFORM CSA)" w:date="2019-08-30T15:44:00Z">
                    <w:rPr>
                      <w:b/>
                      <w:bCs/>
                    </w:rPr>
                  </w:rPrChange>
                </w:rPr>
                <w:t>TEAMXX</w:t>
              </w:r>
            </w:ins>
          </w:p>
          <w:p w14:paraId="2C14F613" w14:textId="2DC57B93" w:rsidR="00713728" w:rsidRDefault="00713728" w:rsidP="00425B17">
            <w:pPr>
              <w:contextualSpacing/>
            </w:pPr>
          </w:p>
          <w:p w14:paraId="31AF3C3A" w14:textId="368C8AC4" w:rsidR="00425B17" w:rsidRDefault="00425B17" w:rsidP="00425B17">
            <w:r>
              <w:t>Click ‘</w:t>
            </w:r>
            <w:r w:rsidRPr="00A4788B">
              <w:rPr>
                <w:b/>
                <w:color w:val="4472C4" w:themeColor="accent1"/>
              </w:rPr>
              <w:t>Change Connection String</w:t>
            </w:r>
            <w:r>
              <w:t>’</w:t>
            </w:r>
            <w:r w:rsidR="00ED2AFB">
              <w:t xml:space="preserve"> to apply these new settings.</w:t>
            </w:r>
          </w:p>
          <w:p w14:paraId="307FCB83" w14:textId="77777777" w:rsidR="00425B17" w:rsidDel="00E51A4C" w:rsidRDefault="00425B17" w:rsidP="00EF093D">
            <w:pPr>
              <w:rPr>
                <w:del w:id="1706" w:author="Steve Morgan (DATA PLATFORM CSA)" w:date="2019-08-30T15:43:00Z"/>
              </w:rPr>
            </w:pPr>
          </w:p>
          <w:p w14:paraId="10C229AD" w14:textId="38FD22BE" w:rsidR="00180BD2" w:rsidRPr="00E557D0" w:rsidDel="00BA5F87" w:rsidRDefault="00180BD2">
            <w:pPr>
              <w:contextualSpacing/>
              <w:rPr>
                <w:del w:id="1707" w:author="Steve Morgan (DATA PLATFORM CSA)" w:date="2019-08-30T15:41:00Z"/>
                <w:b/>
                <w:bCs/>
              </w:rPr>
              <w:pPrChange w:id="1708" w:author="Steve Morgan (DATA PLATFORM CSA)" w:date="2019-08-30T15:41:00Z">
                <w:pPr/>
              </w:pPrChange>
            </w:pPr>
            <w:del w:id="1709" w:author="Steve Morgan (DATA PLATFORM CSA)" w:date="2019-08-30T15:42:00Z">
              <w:r w:rsidRPr="00E557D0" w:rsidDel="00713728">
                <w:rPr>
                  <w:b/>
                  <w:bCs/>
                  <w:rPrChange w:id="1710" w:author="Steve Morgan (DATA PLATFORM CSA)" w:date="2019-08-30T15:42:00Z">
                    <w:rPr>
                      <w:sz w:val="24"/>
                    </w:rPr>
                  </w:rPrChange>
                </w:rPr>
                <w:delText>ServerName</w:delText>
              </w:r>
              <w:r w:rsidRPr="00E557D0" w:rsidDel="00713728">
                <w:rPr>
                  <w:b/>
                  <w:bCs/>
                  <w:rPrChange w:id="1711" w:author="Steve Morgan (DATA PLATFORM CSA)" w:date="2019-08-30T15:42:00Z">
                    <w:rPr/>
                  </w:rPrChange>
                </w:rPr>
                <w:delText>:</w:delText>
              </w:r>
            </w:del>
            <w:del w:id="1712" w:author="Steve Morgan (DATA PLATFORM CSA)" w:date="2019-08-30T15:41:00Z">
              <w:r w:rsidRPr="00E557D0" w:rsidDel="00BA5F87">
                <w:rPr>
                  <w:b/>
                  <w:bCs/>
                  <w:rPrChange w:id="1713" w:author="Steve Morgan (DATA PLATFORM CSA)" w:date="2019-08-30T15:42:00Z">
                    <w:rPr/>
                  </w:rPrChange>
                </w:rPr>
                <w:delText xml:space="preserve"> </w:delText>
              </w:r>
            </w:del>
            <w:del w:id="1714" w:author="Steve Morgan (DATA PLATFORM CSA)" w:date="2019-08-30T15:38:00Z"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715" w:author="Steve Morgan (DATA PLATFORM CSA)" w:date="2019-08-30T15:42:00Z">
                    <w:rPr>
                      <w:rFonts w:ascii="Calibri" w:hAnsi="Calibri" w:cs="Calibri"/>
                      <w:color w:val="FF0000"/>
                    </w:rPr>
                  </w:rPrChange>
                </w:rPr>
                <w:delText>TargetMIhost</w:delText>
              </w:r>
              <w:r w:rsidR="002C27EB" w:rsidRPr="00E557D0" w:rsidDel="00191D3D">
                <w:rPr>
                  <w:rFonts w:ascii="Calibri" w:hAnsi="Calibri" w:cs="Calibri"/>
                  <w:b/>
                  <w:bCs/>
                  <w:color w:val="FF0000"/>
                  <w:rPrChange w:id="1716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3C589BB" w14:textId="1438EACA" w:rsidR="00180BD2" w:rsidRPr="00E557D0" w:rsidDel="00FC5086" w:rsidRDefault="00180BD2">
            <w:pPr>
              <w:autoSpaceDE w:val="0"/>
              <w:autoSpaceDN w:val="0"/>
              <w:adjustRightInd w:val="0"/>
              <w:contextualSpacing/>
              <w:rPr>
                <w:del w:id="1717" w:author="Steve Morgan (DATA PLATFORM CSA)" w:date="2019-08-30T15:39:00Z"/>
                <w:rFonts w:ascii="Calibri" w:hAnsi="Calibri" w:cs="Calibri"/>
                <w:b/>
                <w:color w:val="FF0000"/>
                <w:rPrChange w:id="1718" w:author="Steve Morgan (DATA PLATFORM CSA)" w:date="2019-08-30T15:42:00Z">
                  <w:rPr>
                    <w:del w:id="1719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720" w:author="Steve Morgan (DATA PLATFORM CSA)" w:date="2019-08-30T15:41:00Z">
                <w:pPr/>
              </w:pPrChange>
            </w:pPr>
          </w:p>
          <w:p w14:paraId="4C41733A" w14:textId="006907F1" w:rsidR="00180BD2" w:rsidRPr="00E557D0" w:rsidDel="00713728" w:rsidRDefault="00180BD2">
            <w:pPr>
              <w:contextualSpacing/>
              <w:rPr>
                <w:del w:id="1721" w:author="Steve Morgan (DATA PLATFORM CSA)" w:date="2019-08-30T15:42:00Z"/>
                <w:b/>
                <w:rPrChange w:id="1722" w:author="Steve Morgan (DATA PLATFORM CSA)" w:date="2019-08-30T15:42:00Z">
                  <w:rPr>
                    <w:del w:id="1723" w:author="Steve Morgan (DATA PLATFORM CSA)" w:date="2019-08-30T15:42:00Z"/>
                    <w:b/>
                    <w:sz w:val="28"/>
                  </w:rPr>
                </w:rPrChange>
              </w:rPr>
              <w:pPrChange w:id="1724" w:author="Steve Morgan (DATA PLATFORM CSA)" w:date="2019-08-30T15:41:00Z">
                <w:pPr/>
              </w:pPrChange>
            </w:pPr>
            <w:del w:id="1725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26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Initial Catalog:</w:delText>
              </w:r>
              <w:r w:rsidRPr="00E557D0" w:rsidDel="00713728">
                <w:rPr>
                  <w:rFonts w:ascii="Calibri" w:hAnsi="Calibri" w:cs="Calibri"/>
                  <w:b/>
                  <w:bCs/>
                  <w:rPrChange w:id="1727" w:author="Steve Morgan (DATA PLATFORM CSA)" w:date="2019-08-30T15:42:00Z">
                    <w:rPr>
                      <w:rFonts w:ascii="Calibri" w:hAnsi="Calibri" w:cs="Calibri"/>
                      <w:b/>
                      <w:bCs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Pr="00E557D0" w:rsidDel="00713728">
                <w:delText>TenantDataDb</w:delText>
              </w:r>
              <w:r w:rsidRPr="00E557D0" w:rsidDel="00713728">
                <w:rPr>
                  <w:b/>
                  <w:rPrChange w:id="1728" w:author="Steve Morgan (DATA PLATFORM CSA)" w:date="2019-08-30T15:42:00Z">
                    <w:rPr>
                      <w:b/>
                      <w:sz w:val="28"/>
                    </w:rPr>
                  </w:rPrChange>
                </w:rPr>
                <w:delText>x</w:delText>
              </w:r>
            </w:del>
          </w:p>
          <w:p w14:paraId="05EE4F1F" w14:textId="3345B4E1" w:rsidR="00180BD2" w:rsidRPr="00E557D0" w:rsidDel="00FC5086" w:rsidRDefault="00180BD2">
            <w:pPr>
              <w:contextualSpacing/>
              <w:rPr>
                <w:del w:id="1729" w:author="Steve Morgan (DATA PLATFORM CSA)" w:date="2019-08-30T15:39:00Z"/>
                <w:rFonts w:ascii="Calibri" w:hAnsi="Calibri" w:cs="Calibri"/>
                <w:b/>
                <w:bCs/>
                <w:color w:val="FF0000"/>
                <w:rPrChange w:id="1730" w:author="Steve Morgan (DATA PLATFORM CSA)" w:date="2019-08-30T15:42:00Z">
                  <w:rPr>
                    <w:del w:id="1731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4"/>
                    <w:szCs w:val="24"/>
                  </w:rPr>
                </w:rPrChange>
              </w:rPr>
              <w:pPrChange w:id="1732" w:author="Steve Morgan (DATA PLATFORM CSA)" w:date="2019-08-30T15:41:00Z">
                <w:pPr/>
              </w:pPrChange>
            </w:pPr>
          </w:p>
          <w:p w14:paraId="225E1628" w14:textId="32A72894" w:rsidR="00180BD2" w:rsidRPr="00E557D0" w:rsidDel="00713728" w:rsidRDefault="00180BD2">
            <w:pPr>
              <w:contextualSpacing/>
              <w:rPr>
                <w:del w:id="1733" w:author="Steve Morgan (DATA PLATFORM CSA)" w:date="2019-08-30T15:42:00Z"/>
                <w:rFonts w:ascii="Calibri" w:hAnsi="Calibri" w:cs="Calibri"/>
                <w:b/>
                <w:bCs/>
                <w:color w:val="FF0000"/>
                <w:rPrChange w:id="1734" w:author="Steve Morgan (DATA PLATFORM CSA)" w:date="2019-08-30T15:42:00Z">
                  <w:rPr>
                    <w:del w:id="1735" w:author="Steve Morgan (DATA PLATFORM CSA)" w:date="2019-08-30T15:42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36" w:author="Steve Morgan (DATA PLATFORM CSA)" w:date="2019-08-30T15:41:00Z">
                <w:pPr/>
              </w:pPrChange>
            </w:pPr>
            <w:del w:id="1737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rPrChange w:id="1738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Usernam</w:delText>
              </w:r>
            </w:del>
            <w:del w:id="1739" w:author="Steve Morgan (DATA PLATFORM CSA)" w:date="2019-08-30T15:40:00Z">
              <w:r w:rsidRPr="00E557D0" w:rsidDel="00FC5086">
                <w:rPr>
                  <w:rFonts w:ascii="Calibri" w:hAnsi="Calibri" w:cs="Calibri"/>
                  <w:b/>
                  <w:bCs/>
                  <w:rPrChange w:id="1740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e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41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>:</w:delText>
              </w:r>
            </w:del>
            <w:del w:id="1742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43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4"/>
                      <w:szCs w:val="24"/>
                    </w:rPr>
                  </w:rPrChange>
                </w:rPr>
                <w:delText xml:space="preserve"> </w:delText>
              </w:r>
              <w:r w:rsidR="00487420" w:rsidRPr="00E557D0" w:rsidDel="00713728">
                <w:rPr>
                  <w:rFonts w:ascii="Calibri" w:hAnsi="Calibri" w:cs="Calibri"/>
                  <w:color w:val="FF0000"/>
                </w:rPr>
                <w:delText>TargetMIuser</w:delText>
              </w:r>
              <w:r w:rsidR="00487420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44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0E84B15C" w14:textId="703B7007" w:rsidR="00180BD2" w:rsidRPr="00E557D0" w:rsidDel="00FC5086" w:rsidRDefault="00180BD2">
            <w:pPr>
              <w:contextualSpacing/>
              <w:rPr>
                <w:del w:id="1745" w:author="Steve Morgan (DATA PLATFORM CSA)" w:date="2019-08-30T15:39:00Z"/>
                <w:rFonts w:ascii="Calibri" w:hAnsi="Calibri" w:cs="Calibri"/>
                <w:b/>
                <w:color w:val="FF0000"/>
                <w:rPrChange w:id="1746" w:author="Steve Morgan (DATA PLATFORM CSA)" w:date="2019-08-30T15:42:00Z">
                  <w:rPr>
                    <w:del w:id="1747" w:author="Steve Morgan (DATA PLATFORM CSA)" w:date="2019-08-30T15:39:00Z"/>
                    <w:rFonts w:ascii="Calibri" w:hAnsi="Calibri" w:cs="Calibri"/>
                    <w:b/>
                    <w:bCs/>
                    <w:color w:val="FF0000"/>
                    <w:sz w:val="28"/>
                    <w:szCs w:val="28"/>
                  </w:rPr>
                </w:rPrChange>
              </w:rPr>
              <w:pPrChange w:id="1748" w:author="Steve Morgan (DATA PLATFORM CSA)" w:date="2019-08-30T15:41:00Z">
                <w:pPr/>
              </w:pPrChange>
            </w:pPr>
          </w:p>
          <w:p w14:paraId="1394CC13" w14:textId="4C85C6C2" w:rsidR="00180BD2" w:rsidRPr="00E557D0" w:rsidDel="00713728" w:rsidRDefault="00180BD2">
            <w:pPr>
              <w:contextualSpacing/>
              <w:rPr>
                <w:del w:id="1749" w:author="Steve Morgan (DATA PLATFORM CSA)" w:date="2019-08-30T15:42:00Z"/>
                <w:rFonts w:ascii="Calibri" w:hAnsi="Calibri" w:cs="Calibri"/>
              </w:rPr>
              <w:pPrChange w:id="1750" w:author="Steve Morgan (DATA PLATFORM CSA)" w:date="2019-08-30T15:41:00Z">
                <w:pPr/>
              </w:pPrChange>
            </w:pPr>
            <w:del w:id="1751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rPrChange w:id="1752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Passwor</w:delText>
              </w:r>
            </w:del>
            <w:del w:id="1753" w:author="Steve Morgan (DATA PLATFORM CSA)" w:date="2019-08-30T15:39:00Z">
              <w:r w:rsidRPr="00E557D0" w:rsidDel="00FC5086">
                <w:rPr>
                  <w:rFonts w:ascii="Calibri" w:hAnsi="Calibri" w:cs="Calibri"/>
                  <w:bCs/>
                  <w:rPrChange w:id="1754" w:author="Steve Morgan (DATA PLATFORM CSA)" w:date="2019-08-30T15:42:00Z">
                    <w:rPr>
                      <w:rFonts w:ascii="Calibri" w:hAnsi="Calibri" w:cs="Calibri"/>
                      <w:bCs/>
                      <w:sz w:val="24"/>
                      <w:szCs w:val="24"/>
                    </w:rPr>
                  </w:rPrChange>
                </w:rPr>
                <w:delText>d</w:delText>
              </w:r>
              <w:r w:rsidRPr="00E557D0" w:rsidDel="00FC5086">
                <w:rPr>
                  <w:rFonts w:ascii="Calibri" w:hAnsi="Calibri" w:cs="Calibri"/>
                  <w:b/>
                  <w:bCs/>
                  <w:color w:val="FF0000"/>
                  <w:rPrChange w:id="1755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:</w:delText>
              </w:r>
            </w:del>
            <w:del w:id="1756" w:author="Steve Morgan (DATA PLATFORM CSA)" w:date="2019-08-30T15:42:00Z">
              <w:r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57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 xml:space="preserve"> </w:delText>
              </w:r>
              <w:r w:rsidR="0094187A" w:rsidRPr="00E557D0" w:rsidDel="00713728">
                <w:rPr>
                  <w:rFonts w:ascii="Calibri" w:hAnsi="Calibri" w:cs="Calibri"/>
                  <w:color w:val="FF0000"/>
                </w:rPr>
                <w:delText>TargetMIpwd</w:delText>
              </w:r>
              <w:r w:rsidR="0094187A" w:rsidRPr="00E557D0" w:rsidDel="00713728">
                <w:rPr>
                  <w:rFonts w:ascii="Calibri" w:hAnsi="Calibri" w:cs="Calibri"/>
                  <w:b/>
                  <w:bCs/>
                  <w:color w:val="FF0000"/>
                  <w:rPrChange w:id="1758" w:author="Steve Morgan (DATA PLATFORM CSA)" w:date="2019-08-30T15:42:00Z">
                    <w:rPr>
                      <w:rFonts w:ascii="Calibri" w:hAnsi="Calibri" w:cs="Calibri"/>
                      <w:b/>
                      <w:bCs/>
                      <w:color w:val="FF0000"/>
                      <w:sz w:val="28"/>
                      <w:szCs w:val="28"/>
                    </w:rPr>
                  </w:rPrChange>
                </w:rPr>
                <w:delText>x</w:delText>
              </w:r>
            </w:del>
          </w:p>
          <w:p w14:paraId="4E65AA7A" w14:textId="77777777" w:rsidR="00180BD2" w:rsidRDefault="00180BD2">
            <w:pPr>
              <w:contextualSpacing/>
              <w:pPrChange w:id="1759" w:author="Steve Morgan (DATA PLATFORM CSA)" w:date="2019-08-30T15:42:00Z">
                <w:pPr/>
              </w:pPrChange>
            </w:pPr>
          </w:p>
        </w:tc>
        <w:tc>
          <w:tcPr>
            <w:tcW w:w="7796" w:type="dxa"/>
            <w:vAlign w:val="center"/>
            <w:tcPrChange w:id="1760" w:author="Steve Morgan (DATA PLATFORM CSA)" w:date="2019-08-30T15:43:00Z">
              <w:tcPr>
                <w:tcW w:w="8316" w:type="dxa"/>
                <w:gridSpan w:val="2"/>
              </w:tcPr>
            </w:tcPrChange>
          </w:tcPr>
          <w:p w14:paraId="2D49DF4A" w14:textId="77777777" w:rsidR="00180BD2" w:rsidDel="00713728" w:rsidRDefault="00180BD2">
            <w:pPr>
              <w:jc w:val="center"/>
              <w:rPr>
                <w:del w:id="1761" w:author="Steve Morgan (DATA PLATFORM CSA)" w:date="2019-08-30T15:43:00Z"/>
              </w:rPr>
            </w:pPr>
            <w:r>
              <w:rPr>
                <w:noProof/>
              </w:rPr>
              <w:drawing>
                <wp:inline distT="0" distB="0" distL="0" distR="0" wp14:anchorId="54FB531D" wp14:editId="5FD6E59C">
                  <wp:extent cx="4518604" cy="249303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80" cy="25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F2FA" w14:textId="77777777" w:rsidR="00180BD2" w:rsidRDefault="00180BD2">
            <w:pPr>
              <w:jc w:val="center"/>
              <w:pPrChange w:id="1762" w:author="Steve Morgan (DATA PLATFORM CSA)" w:date="2019-08-30T15:43:00Z">
                <w:pPr/>
              </w:pPrChange>
            </w:pPr>
          </w:p>
        </w:tc>
        <w:tc>
          <w:tcPr>
            <w:tcW w:w="3038" w:type="dxa"/>
            <w:tcPrChange w:id="1763" w:author="Steve Morgan (DATA PLATFORM CSA)" w:date="2019-08-30T15:43:00Z">
              <w:tcPr>
                <w:tcW w:w="2416" w:type="dxa"/>
              </w:tcPr>
            </w:tcPrChange>
          </w:tcPr>
          <w:p w14:paraId="7A01132B" w14:textId="77777777" w:rsidR="00180BD2" w:rsidRDefault="00180BD2" w:rsidP="00EF093D">
            <w:r>
              <w:t>Use the parameters from your “Workshop Sheet – Parameters”.</w:t>
            </w:r>
          </w:p>
        </w:tc>
      </w:tr>
      <w:tr w:rsidR="003F5ACD" w14:paraId="700E135B" w14:textId="77777777" w:rsidTr="00F67461">
        <w:tc>
          <w:tcPr>
            <w:tcW w:w="3114" w:type="dxa"/>
          </w:tcPr>
          <w:p w14:paraId="451400E3" w14:textId="62B7653E" w:rsidR="00351C6D" w:rsidRDefault="00351C6D" w:rsidP="00351C6D">
            <w:r>
              <w:t>Select the ‘</w:t>
            </w:r>
            <w:r w:rsidRPr="00A4788B">
              <w:rPr>
                <w:b/>
                <w:color w:val="4472C4" w:themeColor="accent1"/>
              </w:rPr>
              <w:t>App Data</w:t>
            </w:r>
            <w:r>
              <w:t>’ tab</w:t>
            </w:r>
          </w:p>
          <w:p w14:paraId="4338C66C" w14:textId="5CAA6F40" w:rsidR="00180BD2" w:rsidRDefault="00351C6D" w:rsidP="00EF093D">
            <w:pPr>
              <w:rPr>
                <w:color w:val="4472C4" w:themeColor="accent1"/>
              </w:rPr>
            </w:pPr>
            <w:r>
              <w:t xml:space="preserve">Click </w:t>
            </w:r>
            <w:r w:rsidR="00180BD2">
              <w:t>‘</w:t>
            </w:r>
            <w:r w:rsidR="00180BD2" w:rsidRPr="00591BF1">
              <w:rPr>
                <w:b/>
                <w:bCs/>
                <w:color w:val="4472C4" w:themeColor="accent1"/>
                <w:rPrChange w:id="1764" w:author="Steve Morgan (DATA PLATFORM CSA)" w:date="2019-08-30T15:46:00Z">
                  <w:rPr>
                    <w:color w:val="4472C4" w:themeColor="accent1"/>
                  </w:rPr>
                </w:rPrChange>
              </w:rPr>
              <w:t>Run</w:t>
            </w:r>
            <w:r w:rsidR="00180BD2" w:rsidRPr="00A4788B">
              <w:rPr>
                <w:color w:val="4472C4" w:themeColor="accent1"/>
              </w:rPr>
              <w:t>’</w:t>
            </w:r>
          </w:p>
          <w:p w14:paraId="05F1F5FE" w14:textId="77777777" w:rsidR="00C16129" w:rsidRDefault="00C16129" w:rsidP="00EF093D">
            <w:pPr>
              <w:rPr>
                <w:color w:val="4472C4" w:themeColor="accent1"/>
              </w:rPr>
            </w:pPr>
          </w:p>
          <w:p w14:paraId="1FA5B18F" w14:textId="14AA6985" w:rsidR="00C16129" w:rsidRDefault="00C16129" w:rsidP="00EF093D">
            <w:pPr>
              <w:rPr>
                <w:b/>
                <w:bCs/>
              </w:rPr>
            </w:pPr>
            <w:r w:rsidRPr="00C16129">
              <w:rPr>
                <w:b/>
                <w:bCs/>
              </w:rPr>
              <w:t>GOTCHA</w:t>
            </w:r>
          </w:p>
          <w:p w14:paraId="6980D1B3" w14:textId="0FEBD157" w:rsidR="00CB0305" w:rsidRDefault="00CB0305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If you get a </w:t>
            </w:r>
            <w:r w:rsidR="000752E6">
              <w:rPr>
                <w:b/>
                <w:bCs/>
              </w:rPr>
              <w:t>long-winded</w:t>
            </w:r>
            <w:r>
              <w:rPr>
                <w:b/>
                <w:bCs/>
              </w:rPr>
              <w:t xml:space="preserve"> error when you run the </w:t>
            </w:r>
            <w:proofErr w:type="gramStart"/>
            <w:r>
              <w:rPr>
                <w:b/>
                <w:bCs/>
              </w:rPr>
              <w:t>application</w:t>
            </w:r>
            <w:proofErr w:type="gramEnd"/>
            <w:r>
              <w:rPr>
                <w:b/>
                <w:bCs/>
              </w:rPr>
              <w:t xml:space="preserve"> it’s because the </w:t>
            </w:r>
            <w:r w:rsidR="00FE14B4">
              <w:rPr>
                <w:b/>
                <w:bCs/>
              </w:rPr>
              <w:t xml:space="preserve">CLR databases don’t have the correct </w:t>
            </w:r>
            <w:r w:rsidR="000752E6">
              <w:rPr>
                <w:b/>
                <w:bCs/>
              </w:rPr>
              <w:t>trust settings.</w:t>
            </w:r>
          </w:p>
          <w:p w14:paraId="5507B077" w14:textId="0AF7C3A5" w:rsidR="000752E6" w:rsidRPr="00C16129" w:rsidRDefault="000752E6" w:rsidP="00EF093D">
            <w:pPr>
              <w:rPr>
                <w:b/>
                <w:bCs/>
              </w:rPr>
            </w:pPr>
            <w:r>
              <w:rPr>
                <w:b/>
                <w:bCs/>
              </w:rPr>
              <w:t>Run the 3 ALTER DATABASE statements below and try starting the application again</w:t>
            </w:r>
            <w:r w:rsidR="00C7684F">
              <w:rPr>
                <w:b/>
                <w:bCs/>
              </w:rPr>
              <w:t>.</w:t>
            </w:r>
          </w:p>
          <w:p w14:paraId="7420E8E9" w14:textId="77777777" w:rsidR="00180BD2" w:rsidRDefault="00180BD2" w:rsidP="00EF093D"/>
        </w:tc>
        <w:tc>
          <w:tcPr>
            <w:tcW w:w="7796" w:type="dxa"/>
            <w:vAlign w:val="center"/>
          </w:tcPr>
          <w:p w14:paraId="2D941E05" w14:textId="254D0E85" w:rsidR="00180BD2" w:rsidRDefault="00C3229E" w:rsidP="00CB0305">
            <w:pPr>
              <w:jc w:val="center"/>
            </w:pPr>
            <w:r w:rsidRPr="00C3229E">
              <w:rPr>
                <w:noProof/>
              </w:rPr>
              <w:drawing>
                <wp:inline distT="0" distB="0" distL="0" distR="0" wp14:anchorId="1832B9F8" wp14:editId="266C1CC1">
                  <wp:extent cx="3444076" cy="2441275"/>
                  <wp:effectExtent l="0" t="0" r="4445" b="0"/>
                  <wp:docPr id="1904639472" name="Picture 1904639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835" cy="251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66D9" w14:textId="77777777" w:rsidR="00C7684F" w:rsidRDefault="00C7684F" w:rsidP="00CB0305">
            <w:pPr>
              <w:jc w:val="center"/>
            </w:pPr>
          </w:p>
          <w:p w14:paraId="32FF5943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091034B0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CHANGE BELOW TO YOUR TEAM NUMBER (REPLACE XX)</w:t>
            </w:r>
          </w:p>
          <w:p w14:paraId="4DC1F324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TEAMXX_TenantDataDb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2499968E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33317D55" w14:textId="77777777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</w:t>
            </w:r>
          </w:p>
          <w:p w14:paraId="6EDA960C" w14:textId="3EAAFE34" w:rsidR="00F67461" w:rsidRDefault="00F67461" w:rsidP="00F67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sp</w:t>
            </w:r>
            <w:proofErr w:type="gramEnd"/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_changedbowner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752B5370" w14:textId="77777777" w:rsidR="00F67461" w:rsidRDefault="00F67461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46012B27" w14:textId="52BB43F8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LocalMasterDataDB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35E14013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D63E8A1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SharedMasterDataDB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1CE02628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E2492D0" w14:textId="77777777" w:rsidR="00695845" w:rsidRDefault="00695845" w:rsidP="006958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TenantDataDb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trustworthy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</w:p>
          <w:p w14:paraId="76D70FA3" w14:textId="0A44E4B9" w:rsidR="00C7684F" w:rsidRDefault="00695845" w:rsidP="00C7684F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7C601E2" w14:textId="77777777" w:rsidR="00C7684F" w:rsidRDefault="00C7684F" w:rsidP="00C7684F"/>
          <w:p w14:paraId="26506489" w14:textId="15C092C3" w:rsidR="009F1BCC" w:rsidRDefault="003F5ACD" w:rsidP="00C768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F98A91" wp14:editId="01AECC2E">
                  <wp:extent cx="3752490" cy="2104491"/>
                  <wp:effectExtent l="0" t="0" r="635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34" cy="212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52D9084" w14:textId="228826AB" w:rsidR="00180BD2" w:rsidRDefault="00180BD2" w:rsidP="00EF093D">
            <w:r>
              <w:t xml:space="preserve">The application will generate simulated transactional data. Notice how the ‘Source Database Server’ connection reflects the </w:t>
            </w:r>
            <w:r w:rsidR="005139A4" w:rsidRPr="00237F8B">
              <w:rPr>
                <w:rFonts w:ascii="Calibri" w:hAnsi="Calibri" w:cs="Calibri"/>
              </w:rPr>
              <w:t>SQL Managed Instance</w:t>
            </w:r>
            <w:r w:rsidR="00237F8B" w:rsidRPr="00237F8B">
              <w:rPr>
                <w:rFonts w:ascii="Calibri" w:hAnsi="Calibri" w:cs="Calibri"/>
              </w:rPr>
              <w:t xml:space="preserve"> p</w:t>
            </w:r>
            <w:r w:rsidR="00237F8B">
              <w:rPr>
                <w:rFonts w:ascii="Calibri" w:hAnsi="Calibri" w:cs="Calibri"/>
              </w:rPr>
              <w:t>r</w:t>
            </w:r>
            <w:r w:rsidR="00237F8B" w:rsidRPr="00237F8B">
              <w:rPr>
                <w:rFonts w:ascii="Calibri" w:hAnsi="Calibri" w:cs="Calibri"/>
              </w:rPr>
              <w:t xml:space="preserve">oving that the </w:t>
            </w:r>
            <w:r w:rsidR="006A7DD4">
              <w:rPr>
                <w:rFonts w:ascii="Calibri" w:hAnsi="Calibri" w:cs="Calibri"/>
              </w:rPr>
              <w:t xml:space="preserve">database </w:t>
            </w:r>
            <w:r w:rsidR="00237F8B" w:rsidRPr="00237F8B">
              <w:rPr>
                <w:rFonts w:ascii="Calibri" w:hAnsi="Calibri" w:cs="Calibri"/>
              </w:rPr>
              <w:t>migration has been completed</w:t>
            </w:r>
            <w:r w:rsidR="00B84578">
              <w:t xml:space="preserve"> </w:t>
            </w:r>
            <w:r w:rsidR="006A7DD4">
              <w:t>successfully.</w:t>
            </w:r>
          </w:p>
        </w:tc>
      </w:tr>
    </w:tbl>
    <w:p w14:paraId="01F8A853" w14:textId="77777777" w:rsidR="00180BD2" w:rsidRPr="00180BD2" w:rsidRDefault="00180BD2" w:rsidP="00180BD2"/>
    <w:p w14:paraId="6BAC9431" w14:textId="77777777" w:rsidR="007C1826" w:rsidRDefault="007C1826" w:rsidP="007C1826"/>
    <w:p w14:paraId="330FED49" w14:textId="35E7AED9" w:rsidR="007C1826" w:rsidRPr="007C1826" w:rsidRDefault="007C1826" w:rsidP="007C1826"/>
    <w:sectPr w:rsidR="007C1826" w:rsidRPr="007C1826" w:rsidSect="001C5B52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6838" w:h="11906" w:orient="landscape"/>
      <w:pgMar w:top="1135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44" w:author="Steve Morgan (DATA PLATFORM CSA)" w:date="2019-08-29T13:37:00Z" w:initials="SM(PC">
    <w:p w14:paraId="598B9A7C" w14:textId="5BC84F9E" w:rsidR="002A12EB" w:rsidRDefault="002A12EB">
      <w:pPr>
        <w:pStyle w:val="CommentText"/>
      </w:pPr>
      <w:r>
        <w:rPr>
          <w:rStyle w:val="CommentReference"/>
        </w:rPr>
        <w:annotationRef/>
      </w:r>
      <w:r w:rsidR="00C16937">
        <w:t>Check which machine</w:t>
      </w:r>
    </w:p>
  </w:comment>
  <w:comment w:id="1571" w:author="Steve Morgan (DATA PLATFORM CSA)" w:date="2019-08-30T15:50:00Z" w:initials="SM(PC">
    <w:p w14:paraId="576FA155" w14:textId="3E1D24F7" w:rsidR="00F947C4" w:rsidRDefault="00F947C4">
      <w:pPr>
        <w:pStyle w:val="CommentText"/>
      </w:pPr>
      <w:r>
        <w:rPr>
          <w:rStyle w:val="CommentReference"/>
        </w:rPr>
        <w:annotationRef/>
      </w:r>
      <w:r>
        <w:t>Validate</w:t>
      </w:r>
    </w:p>
  </w:comment>
  <w:comment w:id="1668" w:author="Steve Morgan (DATA PLATFORM CSA)" w:date="2019-08-30T15:43:00Z" w:initials="SM(PC">
    <w:p w14:paraId="09752239" w14:textId="5079BB60" w:rsidR="00E51A4C" w:rsidRDefault="00E51A4C">
      <w:pPr>
        <w:pStyle w:val="CommentText"/>
      </w:pPr>
      <w:r>
        <w:rPr>
          <w:rStyle w:val="CommentReference"/>
        </w:rPr>
        <w:annotationRef/>
      </w:r>
      <w:r>
        <w:t>Fill in details!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8B9A7C" w15:done="1"/>
  <w15:commentEx w15:paraId="576FA155" w15:done="0"/>
  <w15:commentEx w15:paraId="0975223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8B9A7C" w16cid:durableId="2112537D"/>
  <w16cid:commentId w16cid:paraId="576FA155" w16cid:durableId="2113C44B"/>
  <w16cid:commentId w16cid:paraId="09752239" w16cid:durableId="2113C29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C55CF4" w14:textId="77777777" w:rsidR="000E1138" w:rsidRDefault="000E1138" w:rsidP="00CA1D38">
      <w:pPr>
        <w:spacing w:after="0" w:line="240" w:lineRule="auto"/>
      </w:pPr>
      <w:r>
        <w:separator/>
      </w:r>
    </w:p>
  </w:endnote>
  <w:endnote w:type="continuationSeparator" w:id="0">
    <w:p w14:paraId="7036C141" w14:textId="77777777" w:rsidR="000E1138" w:rsidRDefault="000E1138" w:rsidP="00CA1D38">
      <w:pPr>
        <w:spacing w:after="0" w:line="240" w:lineRule="auto"/>
      </w:pPr>
      <w:r>
        <w:continuationSeparator/>
      </w:r>
    </w:p>
  </w:endnote>
  <w:endnote w:type="continuationNotice" w:id="1">
    <w:p w14:paraId="57EEE192" w14:textId="77777777" w:rsidR="000E1138" w:rsidRDefault="000E113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133A0" w14:textId="77777777" w:rsidR="00E56408" w:rsidRDefault="00E564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163A1" w14:textId="7233670E" w:rsidR="004D2C27" w:rsidRDefault="00D6487E" w:rsidP="00D6487E">
    <w:pPr>
      <w:pStyle w:val="Footer"/>
      <w:tabs>
        <w:tab w:val="center" w:pos="6979"/>
        <w:tab w:val="left" w:pos="1248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 xml:space="preserve">Page - </w:t>
    </w:r>
    <w:r w:rsidR="004D2C27">
      <w:rPr>
        <w:caps/>
        <w:color w:val="4472C4" w:themeColor="accent1"/>
      </w:rPr>
      <w:fldChar w:fldCharType="begin"/>
    </w:r>
    <w:r w:rsidR="004D2C27">
      <w:rPr>
        <w:caps/>
        <w:color w:val="4472C4" w:themeColor="accent1"/>
      </w:rPr>
      <w:instrText xml:space="preserve"> PAGE   \* MERGEFORMAT </w:instrText>
    </w:r>
    <w:r w:rsidR="004D2C27">
      <w:rPr>
        <w:caps/>
        <w:color w:val="4472C4" w:themeColor="accent1"/>
      </w:rPr>
      <w:fldChar w:fldCharType="separate"/>
    </w:r>
    <w:r w:rsidR="004D2C27">
      <w:rPr>
        <w:caps/>
        <w:noProof/>
        <w:color w:val="4472C4" w:themeColor="accent1"/>
      </w:rPr>
      <w:t>2</w:t>
    </w:r>
    <w:r w:rsidR="004D2C27">
      <w:rPr>
        <w:caps/>
        <w:noProof/>
        <w:color w:val="4472C4" w:themeColor="accent1"/>
      </w:rPr>
      <w:fldChar w:fldCharType="end"/>
    </w:r>
  </w:p>
  <w:p w14:paraId="7A120430" w14:textId="5AA13188" w:rsidR="004D2C27" w:rsidRDefault="00D6487E">
    <w:pPr>
      <w:pStyle w:val="Footer"/>
    </w:pPr>
    <w:r>
      <w:rPr>
        <w:noProof/>
      </w:rPr>
      <w:drawing>
        <wp:inline distT="0" distB="0" distL="0" distR="0" wp14:anchorId="74F60F5C" wp14:editId="1EB83E46">
          <wp:extent cx="1039405" cy="301485"/>
          <wp:effectExtent l="0" t="0" r="0" b="3810"/>
          <wp:docPr id="162" name="Picture 161">
            <a:extLst xmlns:a="http://schemas.openxmlformats.org/drawingml/2006/main">
              <a:ext uri="{FF2B5EF4-FFF2-40B4-BE49-F238E27FC236}">
                <a16:creationId xmlns:a16="http://schemas.microsoft.com/office/drawing/2014/main" id="{920EF569-807F-4017-AC5A-0B39E5AE2E9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" name="Picture 161">
                    <a:extLst>
                      <a:ext uri="{FF2B5EF4-FFF2-40B4-BE49-F238E27FC236}">
                        <a16:creationId xmlns:a16="http://schemas.microsoft.com/office/drawing/2014/main" id="{920EF569-807F-4017-AC5A-0B39E5AE2E9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79629" cy="3131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1586F" w14:textId="77777777" w:rsidR="00E56408" w:rsidRDefault="00E564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FCAE04" w14:textId="77777777" w:rsidR="000E1138" w:rsidRDefault="000E1138" w:rsidP="00CA1D38">
      <w:pPr>
        <w:spacing w:after="0" w:line="240" w:lineRule="auto"/>
      </w:pPr>
      <w:r>
        <w:separator/>
      </w:r>
    </w:p>
  </w:footnote>
  <w:footnote w:type="continuationSeparator" w:id="0">
    <w:p w14:paraId="54B8F375" w14:textId="77777777" w:rsidR="000E1138" w:rsidRDefault="000E1138" w:rsidP="00CA1D38">
      <w:pPr>
        <w:spacing w:after="0" w:line="240" w:lineRule="auto"/>
      </w:pPr>
      <w:r>
        <w:continuationSeparator/>
      </w:r>
    </w:p>
  </w:footnote>
  <w:footnote w:type="continuationNotice" w:id="1">
    <w:p w14:paraId="5572C4F5" w14:textId="77777777" w:rsidR="000E1138" w:rsidRDefault="000E113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0D05C" w14:textId="77777777" w:rsidR="00E56408" w:rsidRDefault="00E564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7C2F6" w14:textId="32DC86CB" w:rsidR="008B393B" w:rsidRPr="00322421" w:rsidRDefault="00322421">
    <w:pPr>
      <w:pStyle w:val="Header"/>
    </w:pPr>
    <w:r w:rsidRPr="00322421">
      <w:t>SQL Modernisation Open Hack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95F443" w14:textId="77777777" w:rsidR="00E56408" w:rsidRDefault="00E564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F4850"/>
    <w:multiLevelType w:val="hybridMultilevel"/>
    <w:tmpl w:val="D248B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812E4"/>
    <w:multiLevelType w:val="hybridMultilevel"/>
    <w:tmpl w:val="DBBE90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F4AAF"/>
    <w:multiLevelType w:val="hybridMultilevel"/>
    <w:tmpl w:val="D21281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8D3423"/>
    <w:multiLevelType w:val="hybridMultilevel"/>
    <w:tmpl w:val="C91000C0"/>
    <w:lvl w:ilvl="0" w:tplc="84B804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3F33AE"/>
    <w:multiLevelType w:val="hybridMultilevel"/>
    <w:tmpl w:val="C79C5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F12457"/>
    <w:multiLevelType w:val="hybridMultilevel"/>
    <w:tmpl w:val="2744DD34"/>
    <w:lvl w:ilvl="0" w:tplc="0AFA6C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935D24"/>
    <w:multiLevelType w:val="hybridMultilevel"/>
    <w:tmpl w:val="D6A63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C06FB8"/>
    <w:multiLevelType w:val="hybridMultilevel"/>
    <w:tmpl w:val="785CD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3"/>
  </w:num>
  <w:num w:numId="9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teve Morgan (DATA PLATFORM CSA)">
    <w15:presenceInfo w15:providerId="AD" w15:userId="S::stmorgan@microsoft.com::61fea5e3-f521-45b4-90b4-18139a83a8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0D"/>
    <w:rsid w:val="0000009B"/>
    <w:rsid w:val="00001F7D"/>
    <w:rsid w:val="000065A8"/>
    <w:rsid w:val="00006604"/>
    <w:rsid w:val="000139E2"/>
    <w:rsid w:val="000143FF"/>
    <w:rsid w:val="000169DA"/>
    <w:rsid w:val="00016E39"/>
    <w:rsid w:val="00017767"/>
    <w:rsid w:val="00025B62"/>
    <w:rsid w:val="00034B66"/>
    <w:rsid w:val="00040600"/>
    <w:rsid w:val="00040A73"/>
    <w:rsid w:val="000423DD"/>
    <w:rsid w:val="000450E8"/>
    <w:rsid w:val="00046830"/>
    <w:rsid w:val="00052BE1"/>
    <w:rsid w:val="000534F2"/>
    <w:rsid w:val="00056106"/>
    <w:rsid w:val="00056230"/>
    <w:rsid w:val="00056721"/>
    <w:rsid w:val="00056B01"/>
    <w:rsid w:val="00056E15"/>
    <w:rsid w:val="00061688"/>
    <w:rsid w:val="00061DE2"/>
    <w:rsid w:val="00066107"/>
    <w:rsid w:val="000676AD"/>
    <w:rsid w:val="00070083"/>
    <w:rsid w:val="000701E2"/>
    <w:rsid w:val="00071CFF"/>
    <w:rsid w:val="0007278C"/>
    <w:rsid w:val="000752E6"/>
    <w:rsid w:val="000755C0"/>
    <w:rsid w:val="00076384"/>
    <w:rsid w:val="00076701"/>
    <w:rsid w:val="00082318"/>
    <w:rsid w:val="0009313B"/>
    <w:rsid w:val="00094A30"/>
    <w:rsid w:val="00097D9B"/>
    <w:rsid w:val="000A63B7"/>
    <w:rsid w:val="000B098D"/>
    <w:rsid w:val="000C444B"/>
    <w:rsid w:val="000C560B"/>
    <w:rsid w:val="000D2DAD"/>
    <w:rsid w:val="000D7700"/>
    <w:rsid w:val="000D7FD9"/>
    <w:rsid w:val="000E1138"/>
    <w:rsid w:val="000E2613"/>
    <w:rsid w:val="000E29C9"/>
    <w:rsid w:val="000E5146"/>
    <w:rsid w:val="000F4632"/>
    <w:rsid w:val="00104375"/>
    <w:rsid w:val="00105558"/>
    <w:rsid w:val="0010578E"/>
    <w:rsid w:val="00107033"/>
    <w:rsid w:val="00107ACF"/>
    <w:rsid w:val="00117BB3"/>
    <w:rsid w:val="00120392"/>
    <w:rsid w:val="001227D6"/>
    <w:rsid w:val="00124274"/>
    <w:rsid w:val="00124346"/>
    <w:rsid w:val="00125227"/>
    <w:rsid w:val="00125A3C"/>
    <w:rsid w:val="00125E21"/>
    <w:rsid w:val="00135FE1"/>
    <w:rsid w:val="00140C59"/>
    <w:rsid w:val="0014268A"/>
    <w:rsid w:val="0014640F"/>
    <w:rsid w:val="001507E4"/>
    <w:rsid w:val="00150D1A"/>
    <w:rsid w:val="001563E6"/>
    <w:rsid w:val="0015655C"/>
    <w:rsid w:val="00161A6F"/>
    <w:rsid w:val="00174D1F"/>
    <w:rsid w:val="00180BD2"/>
    <w:rsid w:val="00190604"/>
    <w:rsid w:val="00191D3D"/>
    <w:rsid w:val="00193A64"/>
    <w:rsid w:val="00196655"/>
    <w:rsid w:val="001A6958"/>
    <w:rsid w:val="001B2CAF"/>
    <w:rsid w:val="001B6D84"/>
    <w:rsid w:val="001C16FC"/>
    <w:rsid w:val="001C3E3E"/>
    <w:rsid w:val="001C5B52"/>
    <w:rsid w:val="001C7AF7"/>
    <w:rsid w:val="001D1608"/>
    <w:rsid w:val="001D73D7"/>
    <w:rsid w:val="001D7E98"/>
    <w:rsid w:val="001E2868"/>
    <w:rsid w:val="001F008B"/>
    <w:rsid w:val="001F068E"/>
    <w:rsid w:val="001F0C61"/>
    <w:rsid w:val="001F1B07"/>
    <w:rsid w:val="001F3081"/>
    <w:rsid w:val="001F4ACD"/>
    <w:rsid w:val="001F7AE1"/>
    <w:rsid w:val="002007E3"/>
    <w:rsid w:val="00200E98"/>
    <w:rsid w:val="00201BF1"/>
    <w:rsid w:val="002032C0"/>
    <w:rsid w:val="00211BA1"/>
    <w:rsid w:val="00212183"/>
    <w:rsid w:val="00212B3F"/>
    <w:rsid w:val="0021792B"/>
    <w:rsid w:val="002208AA"/>
    <w:rsid w:val="002243DA"/>
    <w:rsid w:val="00225B31"/>
    <w:rsid w:val="00226C7C"/>
    <w:rsid w:val="00227021"/>
    <w:rsid w:val="00227147"/>
    <w:rsid w:val="00227B06"/>
    <w:rsid w:val="00237F8B"/>
    <w:rsid w:val="002469E1"/>
    <w:rsid w:val="0025085C"/>
    <w:rsid w:val="002638BB"/>
    <w:rsid w:val="002638E7"/>
    <w:rsid w:val="002640C0"/>
    <w:rsid w:val="002646ED"/>
    <w:rsid w:val="002679CD"/>
    <w:rsid w:val="002725CD"/>
    <w:rsid w:val="0027465E"/>
    <w:rsid w:val="00275CFB"/>
    <w:rsid w:val="00276A69"/>
    <w:rsid w:val="0028559C"/>
    <w:rsid w:val="002873BC"/>
    <w:rsid w:val="00291928"/>
    <w:rsid w:val="0029244D"/>
    <w:rsid w:val="0029297A"/>
    <w:rsid w:val="00293689"/>
    <w:rsid w:val="00294C6C"/>
    <w:rsid w:val="0029585D"/>
    <w:rsid w:val="00295D23"/>
    <w:rsid w:val="002A02B9"/>
    <w:rsid w:val="002A12EB"/>
    <w:rsid w:val="002A3DE0"/>
    <w:rsid w:val="002A4EC6"/>
    <w:rsid w:val="002A5676"/>
    <w:rsid w:val="002B0096"/>
    <w:rsid w:val="002B171D"/>
    <w:rsid w:val="002B1CC1"/>
    <w:rsid w:val="002B5FFF"/>
    <w:rsid w:val="002C27EB"/>
    <w:rsid w:val="002C65E1"/>
    <w:rsid w:val="002D2401"/>
    <w:rsid w:val="002D3470"/>
    <w:rsid w:val="002E073C"/>
    <w:rsid w:val="002E5433"/>
    <w:rsid w:val="002E74C2"/>
    <w:rsid w:val="002F4218"/>
    <w:rsid w:val="002F584E"/>
    <w:rsid w:val="00300013"/>
    <w:rsid w:val="00301C0D"/>
    <w:rsid w:val="00302986"/>
    <w:rsid w:val="00304F43"/>
    <w:rsid w:val="0030596E"/>
    <w:rsid w:val="00306538"/>
    <w:rsid w:val="003101EF"/>
    <w:rsid w:val="00312057"/>
    <w:rsid w:val="00312D69"/>
    <w:rsid w:val="003131F1"/>
    <w:rsid w:val="00316067"/>
    <w:rsid w:val="003161A8"/>
    <w:rsid w:val="00321D80"/>
    <w:rsid w:val="00322421"/>
    <w:rsid w:val="00325DF8"/>
    <w:rsid w:val="00330F3B"/>
    <w:rsid w:val="00331F44"/>
    <w:rsid w:val="003325FE"/>
    <w:rsid w:val="00334209"/>
    <w:rsid w:val="00334858"/>
    <w:rsid w:val="003354ED"/>
    <w:rsid w:val="00336F7D"/>
    <w:rsid w:val="003422E1"/>
    <w:rsid w:val="00342358"/>
    <w:rsid w:val="00342DF5"/>
    <w:rsid w:val="00351C6D"/>
    <w:rsid w:val="00353026"/>
    <w:rsid w:val="00353BC8"/>
    <w:rsid w:val="00362480"/>
    <w:rsid w:val="00381386"/>
    <w:rsid w:val="00386300"/>
    <w:rsid w:val="00394C6B"/>
    <w:rsid w:val="003A5391"/>
    <w:rsid w:val="003A71B8"/>
    <w:rsid w:val="003B17DF"/>
    <w:rsid w:val="003B50F4"/>
    <w:rsid w:val="003B68D5"/>
    <w:rsid w:val="003B748D"/>
    <w:rsid w:val="003C4173"/>
    <w:rsid w:val="003C434C"/>
    <w:rsid w:val="003C49EA"/>
    <w:rsid w:val="003D3D7C"/>
    <w:rsid w:val="003D436B"/>
    <w:rsid w:val="003D79BD"/>
    <w:rsid w:val="003E2C9B"/>
    <w:rsid w:val="003E5F1E"/>
    <w:rsid w:val="003E6B34"/>
    <w:rsid w:val="003F3385"/>
    <w:rsid w:val="003F5ACD"/>
    <w:rsid w:val="003F61FB"/>
    <w:rsid w:val="00403ECF"/>
    <w:rsid w:val="00410EB2"/>
    <w:rsid w:val="00411CE0"/>
    <w:rsid w:val="00415F09"/>
    <w:rsid w:val="004204FB"/>
    <w:rsid w:val="0042167A"/>
    <w:rsid w:val="00421F0E"/>
    <w:rsid w:val="00422BBC"/>
    <w:rsid w:val="0042398B"/>
    <w:rsid w:val="00425B17"/>
    <w:rsid w:val="0043788B"/>
    <w:rsid w:val="00440230"/>
    <w:rsid w:val="00443558"/>
    <w:rsid w:val="00445A00"/>
    <w:rsid w:val="00447871"/>
    <w:rsid w:val="00447D65"/>
    <w:rsid w:val="0045209B"/>
    <w:rsid w:val="00455249"/>
    <w:rsid w:val="00455D9C"/>
    <w:rsid w:val="00456675"/>
    <w:rsid w:val="00456809"/>
    <w:rsid w:val="00456F9F"/>
    <w:rsid w:val="00466F71"/>
    <w:rsid w:val="00467B44"/>
    <w:rsid w:val="0047065B"/>
    <w:rsid w:val="00472C8F"/>
    <w:rsid w:val="00473C61"/>
    <w:rsid w:val="00480318"/>
    <w:rsid w:val="0048143E"/>
    <w:rsid w:val="004851E0"/>
    <w:rsid w:val="00486487"/>
    <w:rsid w:val="00487420"/>
    <w:rsid w:val="004877CE"/>
    <w:rsid w:val="00491FCB"/>
    <w:rsid w:val="0049258E"/>
    <w:rsid w:val="00496233"/>
    <w:rsid w:val="004A201A"/>
    <w:rsid w:val="004A3FE8"/>
    <w:rsid w:val="004B1F7F"/>
    <w:rsid w:val="004B2AB4"/>
    <w:rsid w:val="004B431F"/>
    <w:rsid w:val="004B66CB"/>
    <w:rsid w:val="004B7D27"/>
    <w:rsid w:val="004D12B4"/>
    <w:rsid w:val="004D2C27"/>
    <w:rsid w:val="004D310E"/>
    <w:rsid w:val="004D5AB7"/>
    <w:rsid w:val="004D7238"/>
    <w:rsid w:val="004E1E9D"/>
    <w:rsid w:val="004E2CB1"/>
    <w:rsid w:val="004E3A81"/>
    <w:rsid w:val="004F69B2"/>
    <w:rsid w:val="004F6FAB"/>
    <w:rsid w:val="00502A96"/>
    <w:rsid w:val="0050339F"/>
    <w:rsid w:val="00505226"/>
    <w:rsid w:val="005113D8"/>
    <w:rsid w:val="005139A4"/>
    <w:rsid w:val="0051719E"/>
    <w:rsid w:val="00521D4A"/>
    <w:rsid w:val="00531069"/>
    <w:rsid w:val="0053477F"/>
    <w:rsid w:val="005412B4"/>
    <w:rsid w:val="00546698"/>
    <w:rsid w:val="00561FCB"/>
    <w:rsid w:val="0056402E"/>
    <w:rsid w:val="005656C3"/>
    <w:rsid w:val="005658D8"/>
    <w:rsid w:val="00567BA8"/>
    <w:rsid w:val="00570B17"/>
    <w:rsid w:val="0057356C"/>
    <w:rsid w:val="0058100F"/>
    <w:rsid w:val="0058364D"/>
    <w:rsid w:val="00584D3D"/>
    <w:rsid w:val="005856F2"/>
    <w:rsid w:val="00587C12"/>
    <w:rsid w:val="00591BF1"/>
    <w:rsid w:val="00593602"/>
    <w:rsid w:val="00595D49"/>
    <w:rsid w:val="0059755D"/>
    <w:rsid w:val="005A01FB"/>
    <w:rsid w:val="005A1694"/>
    <w:rsid w:val="005A2EEF"/>
    <w:rsid w:val="005A2F47"/>
    <w:rsid w:val="005A4182"/>
    <w:rsid w:val="005A42B8"/>
    <w:rsid w:val="005B29C6"/>
    <w:rsid w:val="005B3575"/>
    <w:rsid w:val="005B59C6"/>
    <w:rsid w:val="005B6B5D"/>
    <w:rsid w:val="005B7ECE"/>
    <w:rsid w:val="005C2596"/>
    <w:rsid w:val="005C2869"/>
    <w:rsid w:val="005C3A63"/>
    <w:rsid w:val="005E2C0D"/>
    <w:rsid w:val="005E322E"/>
    <w:rsid w:val="005E4DB8"/>
    <w:rsid w:val="005F3DB1"/>
    <w:rsid w:val="005F7699"/>
    <w:rsid w:val="00603664"/>
    <w:rsid w:val="00606BCA"/>
    <w:rsid w:val="00611CB2"/>
    <w:rsid w:val="00613958"/>
    <w:rsid w:val="00615F87"/>
    <w:rsid w:val="00621702"/>
    <w:rsid w:val="006321BB"/>
    <w:rsid w:val="00633082"/>
    <w:rsid w:val="00634A5D"/>
    <w:rsid w:val="00645A0C"/>
    <w:rsid w:val="00653B18"/>
    <w:rsid w:val="00653E35"/>
    <w:rsid w:val="00660BCD"/>
    <w:rsid w:val="00665BF8"/>
    <w:rsid w:val="00666089"/>
    <w:rsid w:val="00666B45"/>
    <w:rsid w:val="00666C44"/>
    <w:rsid w:val="0066735B"/>
    <w:rsid w:val="006702F1"/>
    <w:rsid w:val="006755BD"/>
    <w:rsid w:val="006758F6"/>
    <w:rsid w:val="006818A8"/>
    <w:rsid w:val="006830A4"/>
    <w:rsid w:val="006854F9"/>
    <w:rsid w:val="0068642A"/>
    <w:rsid w:val="00691B3C"/>
    <w:rsid w:val="00695845"/>
    <w:rsid w:val="00695B84"/>
    <w:rsid w:val="006A1315"/>
    <w:rsid w:val="006A3BDC"/>
    <w:rsid w:val="006A7CD1"/>
    <w:rsid w:val="006A7DD4"/>
    <w:rsid w:val="006B1C10"/>
    <w:rsid w:val="006B1C8F"/>
    <w:rsid w:val="006B1FE7"/>
    <w:rsid w:val="006B5D74"/>
    <w:rsid w:val="006C167E"/>
    <w:rsid w:val="006C546B"/>
    <w:rsid w:val="006C703B"/>
    <w:rsid w:val="006C7324"/>
    <w:rsid w:val="006D0F34"/>
    <w:rsid w:val="006D43FB"/>
    <w:rsid w:val="006D4F02"/>
    <w:rsid w:val="006D506F"/>
    <w:rsid w:val="006D5E5B"/>
    <w:rsid w:val="006D6CA5"/>
    <w:rsid w:val="006E10F7"/>
    <w:rsid w:val="006E12CD"/>
    <w:rsid w:val="006F0DF9"/>
    <w:rsid w:val="006F2D55"/>
    <w:rsid w:val="006F5780"/>
    <w:rsid w:val="0070171A"/>
    <w:rsid w:val="007068F5"/>
    <w:rsid w:val="00710327"/>
    <w:rsid w:val="0071277E"/>
    <w:rsid w:val="00713728"/>
    <w:rsid w:val="0071476C"/>
    <w:rsid w:val="00722FB0"/>
    <w:rsid w:val="00732B77"/>
    <w:rsid w:val="00735304"/>
    <w:rsid w:val="00735E28"/>
    <w:rsid w:val="00743A79"/>
    <w:rsid w:val="007448B8"/>
    <w:rsid w:val="007457A0"/>
    <w:rsid w:val="007545F9"/>
    <w:rsid w:val="00763CCE"/>
    <w:rsid w:val="007720CF"/>
    <w:rsid w:val="00772DE8"/>
    <w:rsid w:val="00785854"/>
    <w:rsid w:val="00785A0F"/>
    <w:rsid w:val="00785B6B"/>
    <w:rsid w:val="00787445"/>
    <w:rsid w:val="0079007F"/>
    <w:rsid w:val="00795865"/>
    <w:rsid w:val="00796235"/>
    <w:rsid w:val="007A5981"/>
    <w:rsid w:val="007A76B0"/>
    <w:rsid w:val="007B3413"/>
    <w:rsid w:val="007B46B7"/>
    <w:rsid w:val="007B5F4B"/>
    <w:rsid w:val="007B68D1"/>
    <w:rsid w:val="007C1826"/>
    <w:rsid w:val="007C22E5"/>
    <w:rsid w:val="007C2FD5"/>
    <w:rsid w:val="007C3771"/>
    <w:rsid w:val="007C38FF"/>
    <w:rsid w:val="007C4544"/>
    <w:rsid w:val="007C45DD"/>
    <w:rsid w:val="007C4D16"/>
    <w:rsid w:val="007C6D45"/>
    <w:rsid w:val="007D0754"/>
    <w:rsid w:val="007D104C"/>
    <w:rsid w:val="007D25B8"/>
    <w:rsid w:val="007D3B6D"/>
    <w:rsid w:val="007E1B63"/>
    <w:rsid w:val="007E4909"/>
    <w:rsid w:val="007F4D4F"/>
    <w:rsid w:val="007F7C22"/>
    <w:rsid w:val="007F7E2E"/>
    <w:rsid w:val="00803B59"/>
    <w:rsid w:val="00804962"/>
    <w:rsid w:val="00806F67"/>
    <w:rsid w:val="00811066"/>
    <w:rsid w:val="00813218"/>
    <w:rsid w:val="008165BA"/>
    <w:rsid w:val="00820637"/>
    <w:rsid w:val="00821399"/>
    <w:rsid w:val="00821458"/>
    <w:rsid w:val="008225DB"/>
    <w:rsid w:val="00823D82"/>
    <w:rsid w:val="00826CDF"/>
    <w:rsid w:val="00826FC2"/>
    <w:rsid w:val="008321B0"/>
    <w:rsid w:val="00832621"/>
    <w:rsid w:val="00836B71"/>
    <w:rsid w:val="00842C4A"/>
    <w:rsid w:val="00845344"/>
    <w:rsid w:val="0085081E"/>
    <w:rsid w:val="008514E5"/>
    <w:rsid w:val="008528C4"/>
    <w:rsid w:val="00861A79"/>
    <w:rsid w:val="00863161"/>
    <w:rsid w:val="008641DE"/>
    <w:rsid w:val="00864560"/>
    <w:rsid w:val="00870BC4"/>
    <w:rsid w:val="00874224"/>
    <w:rsid w:val="008752CD"/>
    <w:rsid w:val="008754B6"/>
    <w:rsid w:val="00882E75"/>
    <w:rsid w:val="00883B37"/>
    <w:rsid w:val="008908C1"/>
    <w:rsid w:val="00893F38"/>
    <w:rsid w:val="0089435E"/>
    <w:rsid w:val="00894647"/>
    <w:rsid w:val="0089698E"/>
    <w:rsid w:val="008A1676"/>
    <w:rsid w:val="008A3FE2"/>
    <w:rsid w:val="008A4078"/>
    <w:rsid w:val="008A4FEC"/>
    <w:rsid w:val="008A77D0"/>
    <w:rsid w:val="008B171D"/>
    <w:rsid w:val="008B393B"/>
    <w:rsid w:val="008C1553"/>
    <w:rsid w:val="008C2012"/>
    <w:rsid w:val="008C2A89"/>
    <w:rsid w:val="008C4C24"/>
    <w:rsid w:val="008C7450"/>
    <w:rsid w:val="008C7E94"/>
    <w:rsid w:val="008D0EC8"/>
    <w:rsid w:val="008D21C0"/>
    <w:rsid w:val="008D2CD1"/>
    <w:rsid w:val="008D3D80"/>
    <w:rsid w:val="008D4808"/>
    <w:rsid w:val="008E3809"/>
    <w:rsid w:val="008E3D53"/>
    <w:rsid w:val="008E6974"/>
    <w:rsid w:val="008F3626"/>
    <w:rsid w:val="008F44A6"/>
    <w:rsid w:val="009069D8"/>
    <w:rsid w:val="00914691"/>
    <w:rsid w:val="0091526D"/>
    <w:rsid w:val="00916D1D"/>
    <w:rsid w:val="00916EB1"/>
    <w:rsid w:val="00920333"/>
    <w:rsid w:val="00920CBF"/>
    <w:rsid w:val="0092746D"/>
    <w:rsid w:val="00935AA9"/>
    <w:rsid w:val="00937193"/>
    <w:rsid w:val="0094187A"/>
    <w:rsid w:val="0094275B"/>
    <w:rsid w:val="00942819"/>
    <w:rsid w:val="00951623"/>
    <w:rsid w:val="00954ADB"/>
    <w:rsid w:val="00956907"/>
    <w:rsid w:val="0095771D"/>
    <w:rsid w:val="00960AA8"/>
    <w:rsid w:val="00964958"/>
    <w:rsid w:val="0096621E"/>
    <w:rsid w:val="00967B9A"/>
    <w:rsid w:val="00974239"/>
    <w:rsid w:val="00975E4B"/>
    <w:rsid w:val="00981BC6"/>
    <w:rsid w:val="00984D45"/>
    <w:rsid w:val="0099098F"/>
    <w:rsid w:val="009909A2"/>
    <w:rsid w:val="009A13CD"/>
    <w:rsid w:val="009A2666"/>
    <w:rsid w:val="009A3F02"/>
    <w:rsid w:val="009A4D7D"/>
    <w:rsid w:val="009B2DBF"/>
    <w:rsid w:val="009B4280"/>
    <w:rsid w:val="009B4A33"/>
    <w:rsid w:val="009B4B5B"/>
    <w:rsid w:val="009B653D"/>
    <w:rsid w:val="009C45F0"/>
    <w:rsid w:val="009D1A08"/>
    <w:rsid w:val="009E0F8D"/>
    <w:rsid w:val="009E2352"/>
    <w:rsid w:val="009F1BCC"/>
    <w:rsid w:val="009F6609"/>
    <w:rsid w:val="00A00130"/>
    <w:rsid w:val="00A0179A"/>
    <w:rsid w:val="00A01C08"/>
    <w:rsid w:val="00A030DD"/>
    <w:rsid w:val="00A04AA9"/>
    <w:rsid w:val="00A116B8"/>
    <w:rsid w:val="00A1174E"/>
    <w:rsid w:val="00A13CF3"/>
    <w:rsid w:val="00A17272"/>
    <w:rsid w:val="00A2193C"/>
    <w:rsid w:val="00A250AA"/>
    <w:rsid w:val="00A34792"/>
    <w:rsid w:val="00A34E01"/>
    <w:rsid w:val="00A40715"/>
    <w:rsid w:val="00A45396"/>
    <w:rsid w:val="00A4788B"/>
    <w:rsid w:val="00A47CD5"/>
    <w:rsid w:val="00A504C8"/>
    <w:rsid w:val="00A5462D"/>
    <w:rsid w:val="00A5560F"/>
    <w:rsid w:val="00A559D9"/>
    <w:rsid w:val="00A5701F"/>
    <w:rsid w:val="00A6207A"/>
    <w:rsid w:val="00A71954"/>
    <w:rsid w:val="00A75069"/>
    <w:rsid w:val="00A83825"/>
    <w:rsid w:val="00A84CE6"/>
    <w:rsid w:val="00A93571"/>
    <w:rsid w:val="00AA1F88"/>
    <w:rsid w:val="00AA5338"/>
    <w:rsid w:val="00AA7EE4"/>
    <w:rsid w:val="00AB5C0C"/>
    <w:rsid w:val="00AB5F00"/>
    <w:rsid w:val="00AC221F"/>
    <w:rsid w:val="00AC2810"/>
    <w:rsid w:val="00AC3596"/>
    <w:rsid w:val="00AC51CC"/>
    <w:rsid w:val="00AE04A9"/>
    <w:rsid w:val="00AE1CDF"/>
    <w:rsid w:val="00AE74B6"/>
    <w:rsid w:val="00AF210C"/>
    <w:rsid w:val="00AF4435"/>
    <w:rsid w:val="00AF6A15"/>
    <w:rsid w:val="00AF7145"/>
    <w:rsid w:val="00AF7E06"/>
    <w:rsid w:val="00B009E9"/>
    <w:rsid w:val="00B01C9F"/>
    <w:rsid w:val="00B07324"/>
    <w:rsid w:val="00B11CB0"/>
    <w:rsid w:val="00B21BE2"/>
    <w:rsid w:val="00B226F8"/>
    <w:rsid w:val="00B228A8"/>
    <w:rsid w:val="00B3171C"/>
    <w:rsid w:val="00B328EC"/>
    <w:rsid w:val="00B334C6"/>
    <w:rsid w:val="00B34153"/>
    <w:rsid w:val="00B34ADE"/>
    <w:rsid w:val="00B35969"/>
    <w:rsid w:val="00B44EE8"/>
    <w:rsid w:val="00B45288"/>
    <w:rsid w:val="00B46961"/>
    <w:rsid w:val="00B5119C"/>
    <w:rsid w:val="00B553BC"/>
    <w:rsid w:val="00B56B09"/>
    <w:rsid w:val="00B636BD"/>
    <w:rsid w:val="00B65607"/>
    <w:rsid w:val="00B6638F"/>
    <w:rsid w:val="00B67852"/>
    <w:rsid w:val="00B67990"/>
    <w:rsid w:val="00B71051"/>
    <w:rsid w:val="00B714E6"/>
    <w:rsid w:val="00B72B14"/>
    <w:rsid w:val="00B72EFA"/>
    <w:rsid w:val="00B73609"/>
    <w:rsid w:val="00B74074"/>
    <w:rsid w:val="00B768AF"/>
    <w:rsid w:val="00B76D4D"/>
    <w:rsid w:val="00B803E7"/>
    <w:rsid w:val="00B82BDC"/>
    <w:rsid w:val="00B83622"/>
    <w:rsid w:val="00B84578"/>
    <w:rsid w:val="00B87D81"/>
    <w:rsid w:val="00B92B68"/>
    <w:rsid w:val="00B9388D"/>
    <w:rsid w:val="00B97E5F"/>
    <w:rsid w:val="00B97FB7"/>
    <w:rsid w:val="00BA56D3"/>
    <w:rsid w:val="00BA5F87"/>
    <w:rsid w:val="00BA7883"/>
    <w:rsid w:val="00BB4970"/>
    <w:rsid w:val="00BC0878"/>
    <w:rsid w:val="00BC3B21"/>
    <w:rsid w:val="00BC49E9"/>
    <w:rsid w:val="00BC78C7"/>
    <w:rsid w:val="00BD63B8"/>
    <w:rsid w:val="00BE23BA"/>
    <w:rsid w:val="00BE2608"/>
    <w:rsid w:val="00BE4557"/>
    <w:rsid w:val="00BE58AB"/>
    <w:rsid w:val="00BE61B3"/>
    <w:rsid w:val="00BF049E"/>
    <w:rsid w:val="00BF6048"/>
    <w:rsid w:val="00C0075C"/>
    <w:rsid w:val="00C07347"/>
    <w:rsid w:val="00C1066C"/>
    <w:rsid w:val="00C13BD3"/>
    <w:rsid w:val="00C15713"/>
    <w:rsid w:val="00C16129"/>
    <w:rsid w:val="00C16937"/>
    <w:rsid w:val="00C23E7B"/>
    <w:rsid w:val="00C2520C"/>
    <w:rsid w:val="00C3229E"/>
    <w:rsid w:val="00C33CBC"/>
    <w:rsid w:val="00C3696A"/>
    <w:rsid w:val="00C37A8F"/>
    <w:rsid w:val="00C37B24"/>
    <w:rsid w:val="00C41F75"/>
    <w:rsid w:val="00C47246"/>
    <w:rsid w:val="00C47DB8"/>
    <w:rsid w:val="00C51979"/>
    <w:rsid w:val="00C54B3C"/>
    <w:rsid w:val="00C55439"/>
    <w:rsid w:val="00C55A7D"/>
    <w:rsid w:val="00C57361"/>
    <w:rsid w:val="00C61F3C"/>
    <w:rsid w:val="00C6691F"/>
    <w:rsid w:val="00C67021"/>
    <w:rsid w:val="00C720D8"/>
    <w:rsid w:val="00C74A2B"/>
    <w:rsid w:val="00C7526F"/>
    <w:rsid w:val="00C7684F"/>
    <w:rsid w:val="00C80D26"/>
    <w:rsid w:val="00C820C0"/>
    <w:rsid w:val="00C84869"/>
    <w:rsid w:val="00C853F7"/>
    <w:rsid w:val="00C91D16"/>
    <w:rsid w:val="00C92F98"/>
    <w:rsid w:val="00C954EC"/>
    <w:rsid w:val="00CA013A"/>
    <w:rsid w:val="00CA05B4"/>
    <w:rsid w:val="00CA19B0"/>
    <w:rsid w:val="00CA1D38"/>
    <w:rsid w:val="00CB0305"/>
    <w:rsid w:val="00CB0DAA"/>
    <w:rsid w:val="00CB4441"/>
    <w:rsid w:val="00CB5447"/>
    <w:rsid w:val="00CC3581"/>
    <w:rsid w:val="00CD16DD"/>
    <w:rsid w:val="00CD3C68"/>
    <w:rsid w:val="00CD4D44"/>
    <w:rsid w:val="00CD6748"/>
    <w:rsid w:val="00CD7A39"/>
    <w:rsid w:val="00CE3DA3"/>
    <w:rsid w:val="00CE4876"/>
    <w:rsid w:val="00CE539A"/>
    <w:rsid w:val="00CE62C7"/>
    <w:rsid w:val="00CF2490"/>
    <w:rsid w:val="00CF3759"/>
    <w:rsid w:val="00D0300A"/>
    <w:rsid w:val="00D115EA"/>
    <w:rsid w:val="00D15B8A"/>
    <w:rsid w:val="00D3103B"/>
    <w:rsid w:val="00D3107F"/>
    <w:rsid w:val="00D44CE6"/>
    <w:rsid w:val="00D50B6B"/>
    <w:rsid w:val="00D53D2A"/>
    <w:rsid w:val="00D620A9"/>
    <w:rsid w:val="00D63090"/>
    <w:rsid w:val="00D6487E"/>
    <w:rsid w:val="00D66562"/>
    <w:rsid w:val="00D6694C"/>
    <w:rsid w:val="00D70203"/>
    <w:rsid w:val="00D75934"/>
    <w:rsid w:val="00D82B8F"/>
    <w:rsid w:val="00D87BDF"/>
    <w:rsid w:val="00D90179"/>
    <w:rsid w:val="00D93316"/>
    <w:rsid w:val="00D96C9C"/>
    <w:rsid w:val="00DB3622"/>
    <w:rsid w:val="00DB60FF"/>
    <w:rsid w:val="00DC169C"/>
    <w:rsid w:val="00DC3269"/>
    <w:rsid w:val="00DC4B7C"/>
    <w:rsid w:val="00DC54DB"/>
    <w:rsid w:val="00DC7E56"/>
    <w:rsid w:val="00DC7F4E"/>
    <w:rsid w:val="00DD013A"/>
    <w:rsid w:val="00DD256B"/>
    <w:rsid w:val="00DD338A"/>
    <w:rsid w:val="00DD3A0F"/>
    <w:rsid w:val="00DE4067"/>
    <w:rsid w:val="00DE6F56"/>
    <w:rsid w:val="00DF546A"/>
    <w:rsid w:val="00DF5602"/>
    <w:rsid w:val="00E0685B"/>
    <w:rsid w:val="00E16A95"/>
    <w:rsid w:val="00E20CE5"/>
    <w:rsid w:val="00E21D54"/>
    <w:rsid w:val="00E22998"/>
    <w:rsid w:val="00E24534"/>
    <w:rsid w:val="00E3105C"/>
    <w:rsid w:val="00E3739A"/>
    <w:rsid w:val="00E402C6"/>
    <w:rsid w:val="00E41933"/>
    <w:rsid w:val="00E437D0"/>
    <w:rsid w:val="00E44767"/>
    <w:rsid w:val="00E51A4C"/>
    <w:rsid w:val="00E55155"/>
    <w:rsid w:val="00E557D0"/>
    <w:rsid w:val="00E56408"/>
    <w:rsid w:val="00E73D2B"/>
    <w:rsid w:val="00E75FF4"/>
    <w:rsid w:val="00E7692F"/>
    <w:rsid w:val="00E76B5B"/>
    <w:rsid w:val="00E7781D"/>
    <w:rsid w:val="00E81A59"/>
    <w:rsid w:val="00E83EB7"/>
    <w:rsid w:val="00E84C23"/>
    <w:rsid w:val="00E91843"/>
    <w:rsid w:val="00E91940"/>
    <w:rsid w:val="00E94DB1"/>
    <w:rsid w:val="00E95B7E"/>
    <w:rsid w:val="00E96740"/>
    <w:rsid w:val="00EB53A6"/>
    <w:rsid w:val="00EB5FC0"/>
    <w:rsid w:val="00EC3689"/>
    <w:rsid w:val="00EC5686"/>
    <w:rsid w:val="00EC627C"/>
    <w:rsid w:val="00ED2AFB"/>
    <w:rsid w:val="00ED324E"/>
    <w:rsid w:val="00ED51B6"/>
    <w:rsid w:val="00ED65B0"/>
    <w:rsid w:val="00ED77CB"/>
    <w:rsid w:val="00ED7E1A"/>
    <w:rsid w:val="00EE1DF5"/>
    <w:rsid w:val="00EE444C"/>
    <w:rsid w:val="00EE5476"/>
    <w:rsid w:val="00EE73F0"/>
    <w:rsid w:val="00EE7661"/>
    <w:rsid w:val="00EF01FA"/>
    <w:rsid w:val="00EF1E7A"/>
    <w:rsid w:val="00EF6FD4"/>
    <w:rsid w:val="00F015AF"/>
    <w:rsid w:val="00F01BF5"/>
    <w:rsid w:val="00F02B08"/>
    <w:rsid w:val="00F03736"/>
    <w:rsid w:val="00F07050"/>
    <w:rsid w:val="00F12011"/>
    <w:rsid w:val="00F12474"/>
    <w:rsid w:val="00F12499"/>
    <w:rsid w:val="00F13D78"/>
    <w:rsid w:val="00F15FAA"/>
    <w:rsid w:val="00F168D3"/>
    <w:rsid w:val="00F17E2B"/>
    <w:rsid w:val="00F222BC"/>
    <w:rsid w:val="00F24608"/>
    <w:rsid w:val="00F24625"/>
    <w:rsid w:val="00F30536"/>
    <w:rsid w:val="00F31523"/>
    <w:rsid w:val="00F31D2A"/>
    <w:rsid w:val="00F31F98"/>
    <w:rsid w:val="00F31FF4"/>
    <w:rsid w:val="00F33749"/>
    <w:rsid w:val="00F3724C"/>
    <w:rsid w:val="00F40921"/>
    <w:rsid w:val="00F41B46"/>
    <w:rsid w:val="00F4636E"/>
    <w:rsid w:val="00F46726"/>
    <w:rsid w:val="00F5284F"/>
    <w:rsid w:val="00F536A9"/>
    <w:rsid w:val="00F54B62"/>
    <w:rsid w:val="00F54D2E"/>
    <w:rsid w:val="00F55702"/>
    <w:rsid w:val="00F57AAE"/>
    <w:rsid w:val="00F65D20"/>
    <w:rsid w:val="00F67461"/>
    <w:rsid w:val="00F70509"/>
    <w:rsid w:val="00F71625"/>
    <w:rsid w:val="00F72830"/>
    <w:rsid w:val="00F7716D"/>
    <w:rsid w:val="00F80331"/>
    <w:rsid w:val="00F85164"/>
    <w:rsid w:val="00F87FEC"/>
    <w:rsid w:val="00F90025"/>
    <w:rsid w:val="00F91276"/>
    <w:rsid w:val="00F92E26"/>
    <w:rsid w:val="00F947C4"/>
    <w:rsid w:val="00F94E6F"/>
    <w:rsid w:val="00F953C4"/>
    <w:rsid w:val="00F95887"/>
    <w:rsid w:val="00FA1E35"/>
    <w:rsid w:val="00FA3ACC"/>
    <w:rsid w:val="00FB0A09"/>
    <w:rsid w:val="00FB2712"/>
    <w:rsid w:val="00FB2867"/>
    <w:rsid w:val="00FB4C22"/>
    <w:rsid w:val="00FB5B92"/>
    <w:rsid w:val="00FB68EF"/>
    <w:rsid w:val="00FB7109"/>
    <w:rsid w:val="00FC5086"/>
    <w:rsid w:val="00FC7033"/>
    <w:rsid w:val="00FD0C0B"/>
    <w:rsid w:val="00FD2F92"/>
    <w:rsid w:val="00FD4DF8"/>
    <w:rsid w:val="00FD6254"/>
    <w:rsid w:val="00FD66E2"/>
    <w:rsid w:val="00FE0FAC"/>
    <w:rsid w:val="00FE14B4"/>
    <w:rsid w:val="00FE5754"/>
    <w:rsid w:val="00FE58D3"/>
    <w:rsid w:val="00FF0135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E3609A"/>
  <w15:chartTrackingRefBased/>
  <w15:docId w15:val="{BD8D4B14-7D47-4DBF-A2E2-5EBC6B061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E2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16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71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714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7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A1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C27"/>
  </w:style>
  <w:style w:type="paragraph" w:styleId="Footer">
    <w:name w:val="footer"/>
    <w:basedOn w:val="Normal"/>
    <w:link w:val="Foot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C27"/>
  </w:style>
  <w:style w:type="character" w:styleId="PlaceholderText">
    <w:name w:val="Placeholder Text"/>
    <w:basedOn w:val="DefaultParagraphFont"/>
    <w:uiPriority w:val="99"/>
    <w:semiHidden/>
    <w:rsid w:val="00FB4C2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D6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CB44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4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4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4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441"/>
    <w:rPr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037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7C22E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C22E5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C22E5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C22E5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14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microsoft.com/office/2016/09/relationships/commentsIds" Target="commentsIds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image" Target="media/image1.emf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42.png"/><Relationship Id="rId82" Type="http://schemas.openxmlformats.org/officeDocument/2006/relationships/fontTable" Target="fontTable.xml"/><Relationship Id="rId19" Type="http://schemas.openxmlformats.org/officeDocument/2006/relationships/comments" Target="comments.xml"/><Relationship Id="rId14" Type="http://schemas.openxmlformats.org/officeDocument/2006/relationships/hyperlink" Target="https://datamigration.microsoft.com/?view=sql-server-2017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oleObject" Target="embeddings/oleObject2.bin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microsoft.com/office/2011/relationships/commentsExtended" Target="commentsExtended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microsoft.com/en-us/download/default.aspx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oleObject" Target="embeddings/oleObject1.bin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zure.microsoft.com/en-gb/services/database-migration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D2547941699041A6BDCF797E1E2760" ma:contentTypeVersion="11" ma:contentTypeDescription="Create a new document." ma:contentTypeScope="" ma:versionID="f9b4668fe0849683374f6ea5641d0445">
  <xsd:schema xmlns:xsd="http://www.w3.org/2001/XMLSchema" xmlns:xs="http://www.w3.org/2001/XMLSchema" xmlns:p="http://schemas.microsoft.com/office/2006/metadata/properties" xmlns:ns1="http://schemas.microsoft.com/sharepoint/v3" xmlns:ns2="9bd09cec-7457-4e44-aff6-196092d9175a" xmlns:ns3="69e52124-d2b2-493e-a968-f03a573c24e0" targetNamespace="http://schemas.microsoft.com/office/2006/metadata/properties" ma:root="true" ma:fieldsID="123e835d97c4aa361fc1ea605d6e401f" ns1:_="" ns2:_="" ns3:_="">
    <xsd:import namespace="http://schemas.microsoft.com/sharepoint/v3"/>
    <xsd:import namespace="9bd09cec-7457-4e44-aff6-196092d9175a"/>
    <xsd:import namespace="69e52124-d2b2-493e-a968-f03a573c24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09cec-7457-4e44-aff6-196092d917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e52124-d2b2-493e-a968-f03a573c24e0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MediaServiceKeyPoints xmlns="9bd09cec-7457-4e44-aff6-196092d9175a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BA4D7-822D-48C5-8B01-119DE5F806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bd09cec-7457-4e44-aff6-196092d9175a"/>
    <ds:schemaRef ds:uri="69e52124-d2b2-493e-a968-f03a573c24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D8F6363-B7CB-4963-A142-189994F3DE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06DD94-ACB9-45C2-88F8-03061C7EA7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9bd09cec-7457-4e44-aff6-196092d9175a"/>
  </ds:schemaRefs>
</ds:datastoreItem>
</file>

<file path=customXml/itemProps4.xml><?xml version="1.0" encoding="utf-8"?>
<ds:datastoreItem xmlns:ds="http://schemas.openxmlformats.org/officeDocument/2006/customXml" ds:itemID="{B2E8525A-12DB-4F04-834D-0A62A1E59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3808</Words>
  <Characters>21708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25466</CharactersWithSpaces>
  <SharedDoc>false</SharedDoc>
  <HLinks>
    <vt:vector size="24" baseType="variant">
      <vt:variant>
        <vt:i4>524336</vt:i4>
      </vt:variant>
      <vt:variant>
        <vt:i4>9</vt:i4>
      </vt:variant>
      <vt:variant>
        <vt:i4>0</vt:i4>
      </vt:variant>
      <vt:variant>
        <vt:i4>5</vt:i4>
      </vt:variant>
      <vt:variant>
        <vt:lpwstr>https://docs.microsoft.com/en-us/sql/dma/dma-overview?&amp;OCID=AID719823_SEM_XLpdHq6K&amp;lnkd=Bing_Azure_Nonbrand&amp;dclid=CIPp5NSfh-ECFQqhUQod4WoA_g</vt:lpwstr>
      </vt:variant>
      <vt:variant>
        <vt:lpwstr/>
      </vt:variant>
      <vt:variant>
        <vt:i4>262155</vt:i4>
      </vt:variant>
      <vt:variant>
        <vt:i4>6</vt:i4>
      </vt:variant>
      <vt:variant>
        <vt:i4>0</vt:i4>
      </vt:variant>
      <vt:variant>
        <vt:i4>5</vt:i4>
      </vt:variant>
      <vt:variant>
        <vt:lpwstr>https://www.microsoft.com/en-us/download/default.aspx</vt:lpwstr>
      </vt:variant>
      <vt:variant>
        <vt:lpwstr/>
      </vt:variant>
      <vt:variant>
        <vt:i4>5177359</vt:i4>
      </vt:variant>
      <vt:variant>
        <vt:i4>3</vt:i4>
      </vt:variant>
      <vt:variant>
        <vt:i4>0</vt:i4>
      </vt:variant>
      <vt:variant>
        <vt:i4>5</vt:i4>
      </vt:variant>
      <vt:variant>
        <vt:lpwstr>https://datamigration.microsoft.com/?view=sql-server-2017</vt:lpwstr>
      </vt:variant>
      <vt:variant>
        <vt:lpwstr/>
      </vt:variant>
      <vt:variant>
        <vt:i4>7405605</vt:i4>
      </vt:variant>
      <vt:variant>
        <vt:i4>0</vt:i4>
      </vt:variant>
      <vt:variant>
        <vt:i4>0</vt:i4>
      </vt:variant>
      <vt:variant>
        <vt:i4>5</vt:i4>
      </vt:variant>
      <vt:variant>
        <vt:lpwstr>https://azure.microsoft.com/en-gb/services/database-migration/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Millington</dc:creator>
  <cp:keywords/>
  <dc:description/>
  <cp:lastModifiedBy>Mark Jones</cp:lastModifiedBy>
  <cp:revision>3</cp:revision>
  <dcterms:created xsi:type="dcterms:W3CDTF">2019-09-07T18:01:00Z</dcterms:created>
  <dcterms:modified xsi:type="dcterms:W3CDTF">2019-09-07T20:51:00Z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nemillin@microsoft.com</vt:lpwstr>
  </property>
  <property fmtid="{D5CDD505-2E9C-101B-9397-08002B2CF9AE}" pid="5" name="MSIP_Label_f42aa342-8706-4288-bd11-ebb85995028c_SetDate">
    <vt:lpwstr>2019-03-09T17:11:19.9500341Z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bce4738c-af46-49ad-abab-28b4a5291971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0x0101002CD2547941699041A6BDCF797E1E2760</vt:lpwstr>
  </property>
</Properties>
</file>